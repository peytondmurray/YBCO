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8D34E4" w14:textId="77777777" w:rsidR="00A8361A" w:rsidRPr="00804B10" w:rsidRDefault="00EB571E" w:rsidP="00527D1F">
      <w:pPr>
        <w:spacing w:line="48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Interfacial-Redox-Induced Tuning of Superconductivity in</w:t>
      </w:r>
      <w:r w:rsidR="00527D1F" w:rsidRPr="007E0D1D">
        <w:rPr>
          <w:rFonts w:ascii="Times New Roman" w:eastAsia="Times New Roman" w:hAnsi="Times New Roman" w:cs="Times New Roman"/>
          <w:b/>
          <w:bCs/>
          <w:color w:val="000000"/>
        </w:rPr>
        <w:t xml:space="preserve"> YBa</w:t>
      </w:r>
      <w:r w:rsidR="00527D1F" w:rsidRPr="007E0D1D">
        <w:rPr>
          <w:rFonts w:ascii="Times New Roman" w:eastAsia="Times New Roman" w:hAnsi="Times New Roman" w:cs="Times New Roman"/>
          <w:b/>
          <w:bCs/>
          <w:color w:val="000000"/>
          <w:vertAlign w:val="subscript"/>
        </w:rPr>
        <w:t>2</w:t>
      </w:r>
      <w:r w:rsidR="00527D1F" w:rsidRPr="007E0D1D">
        <w:rPr>
          <w:rFonts w:ascii="Times New Roman" w:eastAsia="Times New Roman" w:hAnsi="Times New Roman" w:cs="Times New Roman"/>
          <w:b/>
          <w:bCs/>
          <w:color w:val="000000"/>
        </w:rPr>
        <w:t>Cu</w:t>
      </w:r>
      <w:r w:rsidR="00527D1F" w:rsidRPr="007E0D1D">
        <w:rPr>
          <w:rFonts w:ascii="Times New Roman" w:eastAsia="Times New Roman" w:hAnsi="Times New Roman" w:cs="Times New Roman"/>
          <w:b/>
          <w:bCs/>
          <w:color w:val="000000"/>
          <w:vertAlign w:val="subscript"/>
        </w:rPr>
        <w:t>3</w:t>
      </w:r>
      <w:r w:rsidR="00527D1F" w:rsidRPr="007E0D1D">
        <w:rPr>
          <w:rFonts w:ascii="Times New Roman" w:eastAsia="Times New Roman" w:hAnsi="Times New Roman" w:cs="Times New Roman"/>
          <w:b/>
          <w:bCs/>
          <w:color w:val="000000"/>
        </w:rPr>
        <w:t>O</w:t>
      </w:r>
      <w:r w:rsidR="00527D1F" w:rsidRPr="007E0D1D">
        <w:rPr>
          <w:rFonts w:ascii="Times New Roman" w:eastAsia="Times New Roman" w:hAnsi="Times New Roman" w:cs="Times New Roman"/>
          <w:b/>
          <w:bCs/>
          <w:color w:val="000000"/>
          <w:vertAlign w:val="subscript"/>
        </w:rPr>
        <w:t>7-δ</w:t>
      </w:r>
    </w:p>
    <w:p w14:paraId="1732F243" w14:textId="77777777" w:rsidR="00804B10" w:rsidRPr="007E0D1D" w:rsidRDefault="00804B10" w:rsidP="00804B10">
      <w:pPr>
        <w:spacing w:after="0" w:line="240" w:lineRule="auto"/>
        <w:rPr>
          <w:rFonts w:ascii="Times New Roman" w:eastAsia="Times New Roman" w:hAnsi="Times New Roman" w:cs="Times New Roman"/>
        </w:rPr>
      </w:pPr>
    </w:p>
    <w:p w14:paraId="1884A951" w14:textId="7F872ECA" w:rsidR="00804B10" w:rsidRPr="007E0D1D" w:rsidRDefault="00804B10" w:rsidP="00804B10">
      <w:pPr>
        <w:spacing w:line="480" w:lineRule="auto"/>
        <w:jc w:val="center"/>
        <w:rPr>
          <w:rFonts w:ascii="Times New Roman" w:eastAsia="Times New Roman" w:hAnsi="Times New Roman" w:cs="Times New Roman"/>
        </w:rPr>
      </w:pPr>
      <w:r w:rsidRPr="007E0D1D">
        <w:rPr>
          <w:rFonts w:ascii="Times New Roman" w:eastAsia="Times New Roman" w:hAnsi="Times New Roman" w:cs="Times New Roman"/>
          <w:color w:val="000000"/>
        </w:rPr>
        <w:t>Peyton Murray</w:t>
      </w:r>
      <w:r w:rsidRPr="007E0D1D">
        <w:rPr>
          <w:rFonts w:ascii="Times New Roman" w:eastAsia="Times New Roman" w:hAnsi="Times New Roman" w:cs="Times New Roman"/>
          <w:color w:val="000000"/>
          <w:vertAlign w:val="superscript"/>
        </w:rPr>
        <w:t>1</w:t>
      </w:r>
      <w:r w:rsidRPr="007E0D1D">
        <w:rPr>
          <w:rFonts w:ascii="Times New Roman" w:eastAsia="Times New Roman" w:hAnsi="Times New Roman" w:cs="Times New Roman"/>
          <w:color w:val="000000"/>
        </w:rPr>
        <w:t>, Dustin Gilbert</w:t>
      </w:r>
      <w:r w:rsidRPr="007E0D1D">
        <w:rPr>
          <w:rFonts w:ascii="Times New Roman" w:eastAsia="Times New Roman" w:hAnsi="Times New Roman" w:cs="Times New Roman"/>
          <w:color w:val="000000"/>
          <w:vertAlign w:val="superscript"/>
        </w:rPr>
        <w:t>2</w:t>
      </w:r>
      <w:r w:rsidRPr="007E0D1D">
        <w:rPr>
          <w:rFonts w:ascii="Times New Roman" w:eastAsia="Times New Roman" w:hAnsi="Times New Roman" w:cs="Times New Roman"/>
          <w:color w:val="000000"/>
        </w:rPr>
        <w:t>, Alex</w:t>
      </w:r>
      <w:r w:rsidR="00C10F57">
        <w:rPr>
          <w:rFonts w:ascii="Times New Roman" w:eastAsia="Times New Roman" w:hAnsi="Times New Roman" w:cs="Times New Roman"/>
          <w:color w:val="000000"/>
        </w:rPr>
        <w:t>ander J.</w:t>
      </w:r>
      <w:r w:rsidRPr="007E0D1D">
        <w:rPr>
          <w:rFonts w:ascii="Times New Roman" w:eastAsia="Times New Roman" w:hAnsi="Times New Roman" w:cs="Times New Roman"/>
          <w:color w:val="000000"/>
        </w:rPr>
        <w:t xml:space="preserve"> Grutter</w:t>
      </w:r>
      <w:r w:rsidRPr="007E0D1D">
        <w:rPr>
          <w:rFonts w:ascii="Times New Roman" w:eastAsia="Times New Roman" w:hAnsi="Times New Roman" w:cs="Times New Roman"/>
          <w:color w:val="000000"/>
          <w:vertAlign w:val="superscript"/>
        </w:rPr>
        <w:t>2</w:t>
      </w:r>
      <w:r w:rsidRPr="007E0D1D">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t>
      </w:r>
      <w:r w:rsidR="00C10F57">
        <w:rPr>
          <w:rFonts w:ascii="Times New Roman" w:eastAsia="Times New Roman" w:hAnsi="Times New Roman" w:cs="Times New Roman"/>
          <w:color w:val="000000"/>
        </w:rPr>
        <w:t>Brian J. Kirby</w:t>
      </w:r>
      <w:r w:rsidR="00C10F57" w:rsidRPr="00C10F57">
        <w:rPr>
          <w:rFonts w:ascii="Times New Roman" w:eastAsia="Times New Roman" w:hAnsi="Times New Roman" w:cs="Times New Roman"/>
          <w:color w:val="000000"/>
          <w:vertAlign w:val="superscript"/>
        </w:rPr>
        <w:t>2</w:t>
      </w:r>
      <w:r w:rsidR="00C10F57">
        <w:rPr>
          <w:rFonts w:ascii="Times New Roman" w:eastAsia="Times New Roman" w:hAnsi="Times New Roman" w:cs="Times New Roman"/>
          <w:color w:val="000000"/>
        </w:rPr>
        <w:t xml:space="preserve">, </w:t>
      </w:r>
      <w:r w:rsidR="002B3ED7">
        <w:rPr>
          <w:rFonts w:ascii="Times New Roman" w:eastAsia="Times New Roman" w:hAnsi="Times New Roman" w:cs="Times New Roman"/>
          <w:color w:val="000000"/>
        </w:rPr>
        <w:t>David Hernandez-Maldonado</w:t>
      </w:r>
      <w:r w:rsidR="001A6C3F" w:rsidRPr="001A6C3F">
        <w:rPr>
          <w:rFonts w:ascii="Times New Roman" w:eastAsia="Times New Roman" w:hAnsi="Times New Roman" w:cs="Times New Roman"/>
          <w:color w:val="000000"/>
          <w:vertAlign w:val="superscript"/>
        </w:rPr>
        <w:t>3</w:t>
      </w:r>
      <w:r w:rsidR="002B3ED7">
        <w:rPr>
          <w:rFonts w:ascii="Times New Roman" w:eastAsia="Times New Roman" w:hAnsi="Times New Roman" w:cs="Times New Roman"/>
          <w:color w:val="000000"/>
        </w:rPr>
        <w:t>, Maria Varela</w:t>
      </w:r>
      <w:r w:rsidR="001A6C3F" w:rsidRPr="001A6C3F">
        <w:rPr>
          <w:rFonts w:ascii="Times New Roman" w:eastAsia="Times New Roman" w:hAnsi="Times New Roman" w:cs="Times New Roman"/>
          <w:color w:val="000000"/>
          <w:vertAlign w:val="superscript"/>
        </w:rPr>
        <w:t>3</w:t>
      </w:r>
      <w:r w:rsidR="002B3ED7">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Zachary E. Brubaker</w:t>
      </w:r>
      <w:r w:rsidR="00C10F57">
        <w:rPr>
          <w:rFonts w:ascii="Times New Roman" w:eastAsia="Times New Roman" w:hAnsi="Times New Roman" w:cs="Times New Roman"/>
          <w:color w:val="000000"/>
          <w:vertAlign w:val="superscript"/>
        </w:rPr>
        <w:t>1,</w:t>
      </w:r>
      <w:r w:rsidR="002B3ED7">
        <w:rPr>
          <w:rFonts w:ascii="Times New Roman" w:eastAsia="Times New Roman" w:hAnsi="Times New Roman" w:cs="Times New Roman"/>
          <w:color w:val="000000"/>
          <w:vertAlign w:val="superscript"/>
        </w:rPr>
        <w:t>4</w:t>
      </w:r>
      <w:r>
        <w:rPr>
          <w:rFonts w:ascii="Times New Roman" w:eastAsia="Times New Roman" w:hAnsi="Times New Roman" w:cs="Times New Roman"/>
          <w:color w:val="000000"/>
        </w:rPr>
        <w:t>,</w:t>
      </w:r>
      <w:r w:rsidRPr="007E0D1D">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Rajesh V. Chopdekar</w:t>
      </w:r>
      <w:r w:rsidR="00C10F57">
        <w:rPr>
          <w:rFonts w:ascii="Times New Roman" w:eastAsia="Times New Roman" w:hAnsi="Times New Roman" w:cs="Times New Roman"/>
          <w:color w:val="000000"/>
          <w:vertAlign w:val="superscript"/>
        </w:rPr>
        <w:t>5</w:t>
      </w:r>
      <w:r w:rsidR="002B3ED7">
        <w:rPr>
          <w:rFonts w:ascii="Times New Roman" w:eastAsia="Times New Roman" w:hAnsi="Times New Roman" w:cs="Times New Roman"/>
          <w:color w:val="000000"/>
          <w:vertAlign w:val="superscript"/>
        </w:rPr>
        <w:t>,6</w:t>
      </w:r>
      <w:r>
        <w:rPr>
          <w:rFonts w:ascii="Times New Roman" w:eastAsia="Times New Roman" w:hAnsi="Times New Roman" w:cs="Times New Roman"/>
          <w:color w:val="000000"/>
        </w:rPr>
        <w:t xml:space="preserve">, </w:t>
      </w:r>
      <w:r w:rsidRPr="007E0D1D">
        <w:rPr>
          <w:rFonts w:ascii="Times New Roman" w:eastAsia="Times New Roman" w:hAnsi="Times New Roman" w:cs="Times New Roman"/>
          <w:color w:val="000000"/>
        </w:rPr>
        <w:t>Valentin Taufour</w:t>
      </w:r>
      <w:r w:rsidRPr="007E0D1D">
        <w:rPr>
          <w:rFonts w:ascii="Times New Roman" w:eastAsia="Times New Roman" w:hAnsi="Times New Roman" w:cs="Times New Roman"/>
          <w:color w:val="000000"/>
          <w:vertAlign w:val="superscript"/>
        </w:rPr>
        <w:t>1</w:t>
      </w:r>
      <w:r w:rsidRPr="007E0D1D">
        <w:rPr>
          <w:rFonts w:ascii="Times New Roman" w:eastAsia="Times New Roman" w:hAnsi="Times New Roman" w:cs="Times New Roman"/>
          <w:color w:val="000000"/>
        </w:rPr>
        <w:t xml:space="preserve">, </w:t>
      </w:r>
      <w:r w:rsidR="00C10F57">
        <w:rPr>
          <w:rFonts w:ascii="Times New Roman" w:eastAsia="Times New Roman" w:hAnsi="Times New Roman" w:cs="Times New Roman"/>
          <w:color w:val="000000"/>
        </w:rPr>
        <w:t>Rena Zieve</w:t>
      </w:r>
      <w:r w:rsidR="00C10F57" w:rsidRPr="00C10F57">
        <w:rPr>
          <w:rFonts w:ascii="Times New Roman" w:eastAsia="Times New Roman" w:hAnsi="Times New Roman" w:cs="Times New Roman"/>
          <w:color w:val="000000"/>
          <w:vertAlign w:val="superscript"/>
        </w:rPr>
        <w:t>1</w:t>
      </w:r>
      <w:r w:rsidR="00C10F57">
        <w:rPr>
          <w:rFonts w:ascii="Times New Roman" w:eastAsia="Times New Roman" w:hAnsi="Times New Roman" w:cs="Times New Roman"/>
          <w:color w:val="000000"/>
        </w:rPr>
        <w:t>, Jason R. Jeffries</w:t>
      </w:r>
      <w:r w:rsidR="002B3ED7">
        <w:rPr>
          <w:rFonts w:ascii="Times New Roman" w:eastAsia="Times New Roman" w:hAnsi="Times New Roman" w:cs="Times New Roman"/>
          <w:color w:val="000000"/>
          <w:vertAlign w:val="superscript"/>
        </w:rPr>
        <w:t>4</w:t>
      </w:r>
      <w:r w:rsidR="00C10F57">
        <w:rPr>
          <w:rFonts w:ascii="Times New Roman" w:eastAsia="Times New Roman" w:hAnsi="Times New Roman" w:cs="Times New Roman"/>
          <w:color w:val="000000"/>
        </w:rPr>
        <w:t>,</w:t>
      </w:r>
      <w:r w:rsidRPr="007E0D1D">
        <w:rPr>
          <w:rFonts w:ascii="Times New Roman" w:eastAsia="Times New Roman" w:hAnsi="Times New Roman" w:cs="Times New Roman"/>
          <w:color w:val="000000"/>
        </w:rPr>
        <w:t xml:space="preserve"> Elke Arenholz</w:t>
      </w:r>
      <w:r w:rsidR="002B3ED7">
        <w:rPr>
          <w:rFonts w:ascii="Times New Roman" w:eastAsia="Times New Roman" w:hAnsi="Times New Roman" w:cs="Times New Roman"/>
          <w:color w:val="000000"/>
          <w:vertAlign w:val="superscript"/>
        </w:rPr>
        <w:t>6</w:t>
      </w:r>
      <w:r>
        <w:rPr>
          <w:rFonts w:ascii="Times New Roman" w:eastAsia="Times New Roman" w:hAnsi="Times New Roman" w:cs="Times New Roman"/>
          <w:color w:val="000000"/>
        </w:rPr>
        <w:t>, Yayoi Takamura</w:t>
      </w:r>
      <w:r w:rsidR="002B3ED7">
        <w:rPr>
          <w:rFonts w:ascii="Times New Roman" w:eastAsia="Times New Roman" w:hAnsi="Times New Roman" w:cs="Times New Roman"/>
          <w:color w:val="000000"/>
          <w:vertAlign w:val="superscript"/>
        </w:rPr>
        <w:t>5</w:t>
      </w:r>
      <w:r w:rsidR="00C10F57" w:rsidRPr="00C10F57">
        <w:rPr>
          <w:rFonts w:ascii="Times New Roman" w:eastAsia="Times New Roman" w:hAnsi="Times New Roman" w:cs="Times New Roman"/>
          <w:color w:val="000000"/>
        </w:rPr>
        <w:t xml:space="preserve">, </w:t>
      </w:r>
      <w:r w:rsidR="00C10F57" w:rsidRPr="007E0D1D">
        <w:rPr>
          <w:rFonts w:ascii="Times New Roman" w:eastAsia="Times New Roman" w:hAnsi="Times New Roman" w:cs="Times New Roman"/>
          <w:color w:val="000000"/>
        </w:rPr>
        <w:t>Julie Borchers</w:t>
      </w:r>
      <w:r w:rsidR="00C10F57" w:rsidRPr="007E0D1D">
        <w:rPr>
          <w:rFonts w:ascii="Times New Roman" w:eastAsia="Times New Roman" w:hAnsi="Times New Roman" w:cs="Times New Roman"/>
          <w:color w:val="000000"/>
          <w:vertAlign w:val="superscript"/>
        </w:rPr>
        <w:t>2</w:t>
      </w:r>
      <w:r w:rsidR="00C10F57" w:rsidRPr="00C10F57">
        <w:rPr>
          <w:rFonts w:ascii="Times New Roman" w:eastAsia="Times New Roman" w:hAnsi="Times New Roman" w:cs="Times New Roman"/>
          <w:color w:val="000000"/>
        </w:rPr>
        <w:t>,</w:t>
      </w:r>
      <w:r w:rsidR="00C10F57">
        <w:rPr>
          <w:rFonts w:ascii="Times New Roman" w:eastAsia="Times New Roman" w:hAnsi="Times New Roman" w:cs="Times New Roman"/>
          <w:color w:val="000000"/>
        </w:rPr>
        <w:t xml:space="preserve"> </w:t>
      </w:r>
      <w:r w:rsidR="00C10F57" w:rsidRPr="007E0D1D">
        <w:rPr>
          <w:rFonts w:ascii="Times New Roman" w:eastAsia="Times New Roman" w:hAnsi="Times New Roman" w:cs="Times New Roman"/>
          <w:color w:val="000000"/>
        </w:rPr>
        <w:t>Kai Liu</w:t>
      </w:r>
      <w:r w:rsidR="00C10F57" w:rsidRPr="007E0D1D">
        <w:rPr>
          <w:rFonts w:ascii="Times New Roman" w:eastAsia="Times New Roman" w:hAnsi="Times New Roman" w:cs="Times New Roman"/>
          <w:color w:val="000000"/>
          <w:vertAlign w:val="superscript"/>
        </w:rPr>
        <w:t>1</w:t>
      </w:r>
      <w:r w:rsidR="00C10F57">
        <w:rPr>
          <w:rFonts w:ascii="Times New Roman" w:eastAsia="Times New Roman" w:hAnsi="Times New Roman" w:cs="Times New Roman"/>
          <w:color w:val="000000"/>
          <w:vertAlign w:val="superscript"/>
        </w:rPr>
        <w:t>,</w:t>
      </w:r>
      <w:r w:rsidR="002B3ED7">
        <w:rPr>
          <w:rFonts w:ascii="Times New Roman" w:eastAsia="Times New Roman" w:hAnsi="Times New Roman" w:cs="Times New Roman"/>
          <w:color w:val="000000"/>
          <w:vertAlign w:val="superscript"/>
        </w:rPr>
        <w:t xml:space="preserve">7 </w:t>
      </w:r>
    </w:p>
    <w:p w14:paraId="34604C03" w14:textId="77777777" w:rsidR="00804B10" w:rsidRPr="007E0D1D" w:rsidRDefault="00804B10" w:rsidP="00804B10">
      <w:pPr>
        <w:spacing w:after="0" w:line="240" w:lineRule="auto"/>
        <w:rPr>
          <w:rFonts w:ascii="Times New Roman" w:eastAsia="Times New Roman" w:hAnsi="Times New Roman" w:cs="Times New Roman"/>
        </w:rPr>
      </w:pPr>
    </w:p>
    <w:p w14:paraId="6D50E2C8" w14:textId="77777777" w:rsidR="00804B10" w:rsidRDefault="00804B10" w:rsidP="00804B10">
      <w:pPr>
        <w:spacing w:after="0" w:line="480" w:lineRule="auto"/>
        <w:jc w:val="center"/>
        <w:rPr>
          <w:rFonts w:ascii="Times New Roman" w:eastAsia="Times New Roman" w:hAnsi="Times New Roman" w:cs="Times New Roman"/>
          <w:i/>
          <w:iCs/>
          <w:color w:val="000000"/>
          <w:vertAlign w:val="superscript"/>
        </w:rPr>
      </w:pPr>
      <w:r>
        <w:rPr>
          <w:rFonts w:ascii="Times New Roman" w:eastAsia="Times New Roman" w:hAnsi="Times New Roman" w:cs="Times New Roman"/>
          <w:i/>
          <w:iCs/>
          <w:color w:val="000000"/>
          <w:vertAlign w:val="superscript"/>
        </w:rPr>
        <w:t>1</w:t>
      </w:r>
      <w:r w:rsidRPr="007E0D1D">
        <w:rPr>
          <w:rFonts w:ascii="Times New Roman" w:eastAsia="Times New Roman" w:hAnsi="Times New Roman" w:cs="Times New Roman"/>
          <w:i/>
          <w:iCs/>
          <w:color w:val="000000"/>
        </w:rPr>
        <w:t>Physics Department, University of California, Davis, CA 95616</w:t>
      </w:r>
    </w:p>
    <w:p w14:paraId="53190EBD" w14:textId="198A959B" w:rsidR="00804B10" w:rsidRDefault="00804B10" w:rsidP="00804B10">
      <w:pPr>
        <w:spacing w:after="0" w:line="480" w:lineRule="auto"/>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vertAlign w:val="superscript"/>
        </w:rPr>
        <w:t>2</w:t>
      </w:r>
      <w:r w:rsidRPr="007E0D1D">
        <w:rPr>
          <w:rFonts w:ascii="Times New Roman" w:eastAsia="Times New Roman" w:hAnsi="Times New Roman" w:cs="Times New Roman"/>
          <w:i/>
          <w:iCs/>
          <w:color w:val="000000"/>
        </w:rPr>
        <w:t xml:space="preserve">NIST Center </w:t>
      </w:r>
      <w:r w:rsidRPr="00A55E7B">
        <w:rPr>
          <w:rFonts w:ascii="Times New Roman" w:eastAsia="Times New Roman" w:hAnsi="Times New Roman" w:cs="Times New Roman"/>
          <w:i/>
          <w:iCs/>
          <w:color w:val="000000"/>
        </w:rPr>
        <w:t>for Neutron Research, National Institute of Standards and Technology, Gaithersburg, MD 20899</w:t>
      </w:r>
    </w:p>
    <w:p w14:paraId="749A27CF" w14:textId="661F012B" w:rsidR="002B3ED7" w:rsidRPr="00A55E7B" w:rsidRDefault="002B3ED7" w:rsidP="00804B10">
      <w:pPr>
        <w:spacing w:after="0" w:line="480" w:lineRule="auto"/>
        <w:jc w:val="center"/>
        <w:rPr>
          <w:rFonts w:ascii="Times New Roman" w:eastAsia="Times New Roman" w:hAnsi="Times New Roman" w:cs="Times New Roman"/>
          <w:i/>
          <w:iCs/>
          <w:color w:val="000000"/>
        </w:rPr>
      </w:pPr>
      <w:r w:rsidRPr="002B3ED7">
        <w:rPr>
          <w:rFonts w:ascii="Times New Roman" w:eastAsia="Times New Roman" w:hAnsi="Times New Roman" w:cs="Times New Roman"/>
          <w:i/>
          <w:iCs/>
          <w:color w:val="000000"/>
          <w:vertAlign w:val="superscript"/>
        </w:rPr>
        <w:t>3</w:t>
      </w:r>
      <w:r>
        <w:rPr>
          <w:rFonts w:ascii="Times New Roman" w:eastAsia="Times New Roman" w:hAnsi="Times New Roman" w:cs="Times New Roman"/>
          <w:i/>
          <w:iCs/>
          <w:color w:val="000000"/>
        </w:rPr>
        <w:t xml:space="preserve">Universidad </w:t>
      </w:r>
      <w:proofErr w:type="spellStart"/>
      <w:r>
        <w:rPr>
          <w:rFonts w:ascii="Times New Roman" w:eastAsia="Times New Roman" w:hAnsi="Times New Roman" w:cs="Times New Roman"/>
          <w:i/>
          <w:iCs/>
          <w:color w:val="000000"/>
        </w:rPr>
        <w:t>Complutense</w:t>
      </w:r>
      <w:proofErr w:type="spellEnd"/>
      <w:r>
        <w:rPr>
          <w:rFonts w:ascii="Times New Roman" w:eastAsia="Times New Roman" w:hAnsi="Times New Roman" w:cs="Times New Roman"/>
          <w:i/>
          <w:iCs/>
          <w:color w:val="000000"/>
        </w:rPr>
        <w:t xml:space="preserve"> de Madrid, Madrid 28040, Spain</w:t>
      </w:r>
    </w:p>
    <w:p w14:paraId="03573AB6" w14:textId="0D85F94E" w:rsidR="00804B10" w:rsidRPr="00804B10" w:rsidRDefault="002B3ED7" w:rsidP="00804B10">
      <w:pPr>
        <w:spacing w:after="0" w:line="480" w:lineRule="auto"/>
        <w:jc w:val="center"/>
        <w:rPr>
          <w:rFonts w:ascii="Times New Roman" w:eastAsia="Times New Roman" w:hAnsi="Times New Roman" w:cs="Times New Roman"/>
          <w:i/>
        </w:rPr>
      </w:pPr>
      <w:r>
        <w:rPr>
          <w:rFonts w:ascii="Times New Roman" w:eastAsia="Times New Roman" w:hAnsi="Times New Roman" w:cs="Times New Roman"/>
          <w:i/>
          <w:vertAlign w:val="superscript"/>
        </w:rPr>
        <w:t>4</w:t>
      </w:r>
      <w:r w:rsidR="00804B10" w:rsidRPr="00804B10">
        <w:rPr>
          <w:rFonts w:ascii="Times New Roman" w:eastAsia="Times New Roman" w:hAnsi="Times New Roman" w:cs="Times New Roman"/>
          <w:i/>
        </w:rPr>
        <w:t xml:space="preserve">Lawerence Livermore National Laboratory, Livermore, CA </w:t>
      </w:r>
      <w:r w:rsidR="00804B10" w:rsidRPr="00804B10">
        <w:rPr>
          <w:rFonts w:ascii="Times New Roman" w:hAnsi="Times New Roman" w:cs="Times New Roman"/>
          <w:i/>
          <w:shd w:val="clear" w:color="auto" w:fill="FFFFFF"/>
        </w:rPr>
        <w:t>94550</w:t>
      </w:r>
    </w:p>
    <w:p w14:paraId="4474079F" w14:textId="5E3E4690" w:rsidR="00C10F57" w:rsidRPr="00C10F57" w:rsidRDefault="002B3ED7" w:rsidP="00804B10">
      <w:pPr>
        <w:spacing w:after="0" w:line="480" w:lineRule="auto"/>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vertAlign w:val="superscript"/>
        </w:rPr>
        <w:t>5</w:t>
      </w:r>
      <w:r w:rsidR="00C10F57" w:rsidRPr="00C10F57">
        <w:rPr>
          <w:rFonts w:ascii="Times New Roman" w:eastAsia="Times New Roman" w:hAnsi="Times New Roman" w:cs="Times New Roman"/>
          <w:i/>
          <w:iCs/>
          <w:color w:val="000000"/>
        </w:rPr>
        <w:t>Department of Materials Science</w:t>
      </w:r>
      <w:r w:rsidR="00C10F57">
        <w:rPr>
          <w:rFonts w:ascii="Times New Roman" w:eastAsia="Times New Roman" w:hAnsi="Times New Roman" w:cs="Times New Roman"/>
          <w:i/>
          <w:iCs/>
          <w:color w:val="000000"/>
        </w:rPr>
        <w:t xml:space="preserve"> and Engineering, University of California, Davis, CA 95616</w:t>
      </w:r>
    </w:p>
    <w:p w14:paraId="32553EBF" w14:textId="47AEFC7E" w:rsidR="00C10F57" w:rsidRDefault="002B3ED7" w:rsidP="00C10F57">
      <w:pPr>
        <w:spacing w:after="0" w:line="480" w:lineRule="auto"/>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vertAlign w:val="superscript"/>
        </w:rPr>
        <w:t>6</w:t>
      </w:r>
      <w:r w:rsidR="00804B10" w:rsidRPr="007E0D1D">
        <w:rPr>
          <w:rFonts w:ascii="Times New Roman" w:eastAsia="Times New Roman" w:hAnsi="Times New Roman" w:cs="Times New Roman"/>
          <w:i/>
          <w:iCs/>
          <w:color w:val="000000"/>
        </w:rPr>
        <w:t>Advanced Light Source, Lawrence Berkeley National Laboratory, Berkeley, CA 94720</w:t>
      </w:r>
    </w:p>
    <w:p w14:paraId="0B54F304" w14:textId="277B681B" w:rsidR="00804B10" w:rsidRPr="00C10F57" w:rsidRDefault="002B3ED7" w:rsidP="00C10F57">
      <w:pPr>
        <w:spacing w:after="0" w:line="480" w:lineRule="auto"/>
        <w:jc w:val="center"/>
        <w:rPr>
          <w:rFonts w:ascii="Times New Roman" w:eastAsia="Times New Roman" w:hAnsi="Times New Roman" w:cs="Times New Roman"/>
          <w:i/>
          <w:iCs/>
          <w:color w:val="000000"/>
        </w:rPr>
      </w:pPr>
      <w:r>
        <w:rPr>
          <w:rFonts w:ascii="Times New Roman" w:eastAsia="Times New Roman" w:hAnsi="Times New Roman" w:cs="Times New Roman"/>
          <w:i/>
          <w:vertAlign w:val="superscript"/>
        </w:rPr>
        <w:t>7</w:t>
      </w:r>
      <w:r w:rsidR="00C10F57">
        <w:rPr>
          <w:rFonts w:ascii="Times New Roman" w:eastAsia="Times New Roman" w:hAnsi="Times New Roman" w:cs="Times New Roman"/>
          <w:i/>
        </w:rPr>
        <w:t>Physics Department, Georgetown University, Washington, DC 2005</w:t>
      </w:r>
      <w:r w:rsidR="00D10694">
        <w:rPr>
          <w:rFonts w:ascii="Times New Roman" w:eastAsia="Times New Roman" w:hAnsi="Times New Roman" w:cs="Times New Roman"/>
          <w:i/>
        </w:rPr>
        <w:t>7</w:t>
      </w:r>
    </w:p>
    <w:p w14:paraId="54FB9AD2" w14:textId="77777777" w:rsidR="00804B10" w:rsidRPr="007E0D1D" w:rsidRDefault="00804B10" w:rsidP="00804B10">
      <w:pPr>
        <w:spacing w:after="0" w:line="240" w:lineRule="auto"/>
        <w:rPr>
          <w:rFonts w:ascii="Times New Roman" w:eastAsia="Times New Roman" w:hAnsi="Times New Roman" w:cs="Times New Roman"/>
        </w:rPr>
      </w:pPr>
    </w:p>
    <w:p w14:paraId="536F573C" w14:textId="77777777" w:rsidR="00861633" w:rsidRDefault="00861633">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14:paraId="717276AE" w14:textId="33C21B63" w:rsidR="0096711D" w:rsidRDefault="007D50C2" w:rsidP="00080E56">
      <w:pPr>
        <w:spacing w:line="480" w:lineRule="auto"/>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Many of the properties of the high-</w:t>
      </w:r>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T</m:t>
            </m:r>
          </m:e>
          <m:sub>
            <m:r>
              <w:rPr>
                <w:rFonts w:ascii="Cambria Math" w:eastAsia="Times New Roman" w:hAnsi="Cambria Math" w:cs="Times New Roman"/>
                <w:color w:val="000000"/>
              </w:rPr>
              <m:t>c</m:t>
            </m:r>
          </m:sub>
        </m:sSub>
      </m:oMath>
      <w:r w:rsidR="009244A4">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copper oxide superconductors </w:t>
      </w:r>
      <w:r w:rsidR="009244A4">
        <w:rPr>
          <w:rFonts w:ascii="Times New Roman" w:eastAsia="Times New Roman" w:hAnsi="Times New Roman" w:cs="Times New Roman"/>
          <w:color w:val="000000"/>
        </w:rPr>
        <w:t>are strongly influenced by</w:t>
      </w:r>
      <w:r w:rsidR="00A96837">
        <w:rPr>
          <w:rFonts w:ascii="Times New Roman" w:eastAsia="Times New Roman" w:hAnsi="Times New Roman" w:cs="Times New Roman"/>
          <w:color w:val="000000"/>
        </w:rPr>
        <w:t xml:space="preserve"> charge doping</w:t>
      </w:r>
      <w:r w:rsidR="00C2546F">
        <w:rPr>
          <w:rFonts w:ascii="Times New Roman" w:eastAsia="Times New Roman" w:hAnsi="Times New Roman" w:cs="Times New Roman"/>
          <w:color w:val="000000"/>
        </w:rPr>
        <w:fldChar w:fldCharType="begin" w:fldLock="1"/>
      </w:r>
      <w:r w:rsidR="004B174D">
        <w:rPr>
          <w:rFonts w:ascii="Times New Roman" w:eastAsia="Times New Roman" w:hAnsi="Times New Roman" w:cs="Times New Roman"/>
          <w:color w:val="000000"/>
        </w:rPr>
        <w:instrText>ADDIN CSL_CITATION { "citationItems" : [ { "id" : "ITEM-1", "itemData" : { "DOI" : "10.1016/0921-4534(88)90015-9", "ISBN" : "0921-4534", "ISSN" : "09214534", "abstract" : "In systematic studies of oxygen-deficient Ba2YCu3O7-\u03b4, we have found that a structural anomaly occurs at the composition where bulk superconductivity disappears. The observed step-like increase in the c lattice parameter, when associated with changes in the atomic positions within the unit cell, indicates that superconductivity is lost due to a charge redistribution from the copper-oxygen chains to the copper-oxygen planes. This is microscopic experimental evidence establishing the role of secondary structural elements in the layered copper-oxide high-Tcsuperconductors. \u00a9 1988.", "author" : [ { "dropping-particle" : "", "family" : "Cava", "given" : "R.J.", "non-dropping-particle" : "", "parse-names" : false, "suffix" : "" }, { "dropping-particle" : "", "family" : "Batlogg", "given" : "B.", "non-dropping-particle" : "", "parse-names" : false, "suffix" : "" }, { "dropping-particle" : "", "family" : "Rabe", "given" : "K.M.", "non-dropping-particle" : "", "parse-names" : false, "suffix" : "" }, { "dropping-particle" : "", "family" : "Rietman", "given" : "E.A.", "non-dropping-particle" : "", "parse-names" : false, "suffix" : "" }, { "dropping-particle" : "", "family" : "Gallagher", "given" : "P.K.", "non-dropping-particle" : "", "parse-names" : false, "suffix" : "" }, { "dropping-particle" : "", "family" : "Rupp", "given" : "L.W.", "non-dropping-particle" : "", "parse-names" : false, "suffix" : "" } ], "container-title" : "Physica C: Superconductivity", "id" : "ITEM-1", "issue" : "4", "issued" : { "date-parts" : [ [ "1988", "11" ] ] }, "page" : "523-527", "title" : "Structural anomalies at the disappearance of superconductivity in Ba&lt;sub&gt;2&lt;/sub&gt;YCu&lt;sub&gt;3&lt;/sub&gt;O&lt;sub&gt;7\u2212\u03b4&lt;/sub&gt;: Evidence for charge transfer from chains to planes", "type" : "article-journal", "volume" : "156" }, "uris" : [ "http://www.mendeley.com/documents/?uuid=037abe95-5c39-4c18-9825-85b5eaba43b6" ] }, { "id" : "ITEM-2", "itemData" : { "DOI" : "10.1103/PhysRevB.90.054513", "ISBN" : "0031-9007, 1079-7114", "ISSN" : "1098-0121", "abstract" : "We report the results a comprehensive study of charge density wave (CDW) correlations in untwinned YBCO6+x single crystals with 0.4&lt;x&lt;0.99 using Cu-L3 edge resonant x-ray scattering (RXS). Evidence of CDW formation is found for 0.45&lt;x&lt;0.93, but not for samples with x&lt;0.44 that exhibit incommensurate spin-density-wave order, and in slightly overdoped samples with x=0.99. This suggests the presence of two proximate zero-temperature CDW critical points at doping pc1~0.08 and pc2~0.18. The CDW reflections are observed at incommensurate in-plane wave vectors (d_a, 0) and (0, d_b). Both decrease linearly with increasing doping, in agreement with recent reports on Bi-based high-Tc superconductors, but in sharp contrast to the behavior of the 214 family. The CDW intensity and correlation length exhibit maxima at p~0.12, coincident with a plateau in the superconducting transition temperature Tc. The onset temperature of the CDW reflections depends non-monotonically on p, with a maximum of~160 K for p~0.12. The RXS reflections exhibit a uniaxial intensity anisotropy. We further observe a depression of CDW correlations upon cooling below Tc, and (for samples with p&gt; 0.09) an enhancement of the signal when an external magnetic field up to 6 T is applied in the superconducting state. For samples with p~0.08, where prior work has revealed a field-enhancement of incommensurate magnetic order, the RXS signal is field-independent. This supports a previously suggested scenario in which incommensurate charge and spin orders compete against each other, in addition to individually competing against. We discuss the relationship of these results to stripe order 214, the pseudogap phenomenon, superconducting fluctuations, and quantum oscillations.", "author" : [ { "dropping-particle" : "", "family" : "Blanco-Canosa", "given" : "S.", "non-dropping-particle" : "", "parse-names" : false, "suffix" : "" }, { "dropping-particle" : "", "family" : "Frano", "given" : "A.", "non-dropping-particle" : "", "parse-names" : false, "suffix" : "" }, { "dropping-particle" : "", "family" : "Schierle", "given" : "E.", "non-dropping-particle" : "", "parse-names" : false, "suffix" : "" }, { "dropping-particle" : "", "family" : "Porras", "given" : "J.", "non-dropping-particle" : "", "parse-names" : false, "suffix" : "" }, { "dropping-particle" : "", "family" : "Loew", "given" : "T.", "non-dropping-particle" : "", "parse-names" : false, "suffix" : "" }, { "dropping-particle" : "", "family" : "Minola", "given" : "M.", "non-dropping-particle" : "", "parse-names" : false, "suffix" : "" }, { "dropping-particle" : "", "family" : "Bluschke", "given" : "M.", "non-dropping-particle" : "", "parse-names" : false, "suffix" : "" }, { "dropping-particle" : "", "family" : "Weschke", "given" : "E.", "non-dropping-particle" : "", "parse-names" : false, "suffix" : "" }, { "dropping-particle" : "", "family" : "Keimer", "given" : "B.", "non-dropping-particle" : "", "parse-names" : false, "suffix" : "" }, { "dropping-particle" : "Le", "family" : "Tacon", "given" : "M.", "non-dropping-particle" : "", "parse-names" : false, "suffix" : "" } ], "container-title" : "Physical Review B", "id" : "ITEM-2", "issue" : "5", "issued" : { "date-parts" : [ [ "2014", "6", "6" ] ] }, "page" : "054513", "title" : "Resonant X-ray Scattering Study of Charge Density Wave Correlations in YBa&lt;sub&gt;2&lt;/sub&gt;Cu&lt;sub&gt;3&lt;/sub&gt;O&lt;sub&gt;6+x&lt;/sub&gt;", "type" : "article-journal", "volume" : "90" }, "uris" : [ "http://www.mendeley.com/documents/?uuid=bd38ad15-db26-468b-9b3b-0249496a1243" ] } ], "mendeley" : { "formattedCitation" : "&lt;sup&gt;1,2&lt;/sup&gt;", "plainTextFormattedCitation" : "1,2", "previouslyFormattedCitation" : "&lt;sup&gt;1,2&lt;/sup&gt;" }, "properties" : { "noteIndex" : 0 }, "schema" : "https://github.com/citation-style-language/schema/raw/master/csl-citation.json" }</w:instrText>
      </w:r>
      <w:r w:rsidR="00C2546F">
        <w:rPr>
          <w:rFonts w:ascii="Times New Roman" w:eastAsia="Times New Roman" w:hAnsi="Times New Roman" w:cs="Times New Roman"/>
          <w:color w:val="000000"/>
        </w:rPr>
        <w:fldChar w:fldCharType="separate"/>
      </w:r>
      <w:r w:rsidR="00F65964" w:rsidRPr="00F65964">
        <w:rPr>
          <w:rFonts w:ascii="Times New Roman" w:eastAsia="Times New Roman" w:hAnsi="Times New Roman" w:cs="Times New Roman"/>
          <w:noProof/>
          <w:color w:val="000000"/>
          <w:vertAlign w:val="superscript"/>
        </w:rPr>
        <w:t>1,2</w:t>
      </w:r>
      <w:r w:rsidR="00C2546F">
        <w:rPr>
          <w:rFonts w:ascii="Times New Roman" w:eastAsia="Times New Roman" w:hAnsi="Times New Roman" w:cs="Times New Roman"/>
          <w:color w:val="000000"/>
        </w:rPr>
        <w:fldChar w:fldCharType="end"/>
      </w:r>
      <w:r w:rsidR="009244A4">
        <w:rPr>
          <w:rFonts w:ascii="Times New Roman" w:eastAsia="Times New Roman" w:hAnsi="Times New Roman" w:cs="Times New Roman"/>
          <w:color w:val="000000"/>
        </w:rPr>
        <w:t xml:space="preserve">. </w:t>
      </w:r>
      <w:r w:rsidR="00A96837">
        <w:rPr>
          <w:rFonts w:ascii="Times New Roman" w:eastAsia="Times New Roman" w:hAnsi="Times New Roman" w:cs="Times New Roman"/>
          <w:color w:val="000000"/>
        </w:rPr>
        <w:t xml:space="preserve">The ability to control the doping level in these materials is therefore important not only for the development of experimental platforms </w:t>
      </w:r>
      <w:r w:rsidR="00E17C61">
        <w:rPr>
          <w:rFonts w:ascii="Times New Roman" w:eastAsia="Times New Roman" w:hAnsi="Times New Roman" w:cs="Times New Roman"/>
          <w:color w:val="000000"/>
        </w:rPr>
        <w:t>that enable</w:t>
      </w:r>
      <w:r w:rsidR="00A96837">
        <w:rPr>
          <w:rFonts w:ascii="Times New Roman" w:eastAsia="Times New Roman" w:hAnsi="Times New Roman" w:cs="Times New Roman"/>
          <w:color w:val="000000"/>
        </w:rPr>
        <w:t xml:space="preserve"> studies of correlated electron physics, but for multifunctional device applications as well. </w:t>
      </w:r>
      <w:r w:rsidR="00732339">
        <w:rPr>
          <w:rFonts w:ascii="Times New Roman" w:eastAsia="Times New Roman" w:hAnsi="Times New Roman" w:cs="Times New Roman"/>
          <w:color w:val="000000"/>
        </w:rPr>
        <w:t>While t</w:t>
      </w:r>
      <w:r w:rsidR="00846CB2">
        <w:rPr>
          <w:rFonts w:ascii="Times New Roman" w:eastAsia="Times New Roman" w:hAnsi="Times New Roman" w:cs="Times New Roman"/>
          <w:color w:val="000000"/>
        </w:rPr>
        <w:t>raditionally</w:t>
      </w:r>
      <w:r w:rsidR="00C2546F">
        <w:rPr>
          <w:rFonts w:ascii="Times New Roman" w:eastAsia="Times New Roman" w:hAnsi="Times New Roman" w:cs="Times New Roman"/>
          <w:color w:val="000000"/>
        </w:rPr>
        <w:fldChar w:fldCharType="begin" w:fldLock="1"/>
      </w:r>
      <w:r w:rsidR="004B174D">
        <w:rPr>
          <w:rFonts w:ascii="Times New Roman" w:eastAsia="Times New Roman" w:hAnsi="Times New Roman" w:cs="Times New Roman"/>
          <w:color w:val="000000"/>
        </w:rPr>
        <w:instrText>ADDIN CSL_CITATION { "citationItems" : [ { "id" : "ITEM-1", "itemData" : { "DOI" : "10.1016/0921-4534(91)90700-9", "ISSN" : "09214534", "abstract" : "We have previously shown that Tcfor Bi2(Sr, Ca)n+1CunO2n+4+\u03b4(n=1, 2 and 3) varies with oxygen stoichiometry \u03b4 determined by annealing in a variety of oxygen partial pressures and temperatures. Annealing results are now also presented for several Tl-superconductors in the series Tlm(Ba, Sr)2Can-1CunO2n+m+2+\u03b4, for both m=1 and 2, revealing two general results for this class of Bi or TI superconductors: (1) effects on Tcdue to labile oxygen occur for all m=2 compounds but are absent in m = 1 compounds with Sr. m=1 compounds with Ba do have variable oxygen but the effects on the c-axis are the opposite to m=2 compounds. This suggests for the latter that the labile oxygen resides in interstitial sites within the Bi2O2or Tl2O2bi layers; (2) the hole concentration per Cu decreases in progressing from n = 1 to 2 to 3 in either class so that the parent n = 3 and n = 2 compounds lie respectively on the low- and high-hole concentration sides of the peak in Tcwhile the n = 1 compounds extend out into the non-superconducting domain at very high hole concentration. \u00a9 1991.", "author" : [ { "dropping-particle" : "", "family" : "Presland", "given" : "M. R.", "non-dropping-particle" : "", "parse-names" : false, "suffix" : "" }, { "dropping-particle" : "", "family" : "Tallon", "given" : "J. L.", "non-dropping-particle" : "", "parse-names" : false, "suffix" : "" }, { "dropping-particle" : "", "family" : "Buckley", "given" : "R. G.", "non-dropping-particle" : "", "parse-names" : false, "suffix" : "" }, { "dropping-particle" : "", "family" : "Liu", "given" : "R. S.", "non-dropping-particle" : "", "parse-names" : false, "suffix" : "" }, { "dropping-particle" : "", "family" : "Flower", "given" : "N. E.", "non-dropping-particle" : "", "parse-names" : false, "suffix" : "" } ], "container-title" : "Physica C: Superconductivity and its applications", "id" : "ITEM-1", "issue" : "1-3", "issued" : { "date-parts" : [ [ "1991", "5" ] ] }, "page" : "95-105", "title" : "General trends in oxygen stoichiometry effects on Tc in Bi and Tl superconductors", "type" : "article-journal", "volume" : "176" }, "uris" : [ "http://www.mendeley.com/documents/?uuid=22f996cc-77c3-4891-811e-410179d33841" ] }, { "id" : "ITEM-2", "itemData" : { "DOI" : "10.1103/RevModPhys.78.17", "ISBN" : "0034-6861", "ISSN" : "00346861", "abstract" : "This article reviews the physics of high-temperature superconductors from the point of view of the doping of a Mott insulator. The basic electronic structure of cuprates is reviewed, emphasizing the physics of strong correlation and establishing the model of a doped Mott insulator as a starting point. A variety of experiments are discussed, focusing on the region of the phase diagram close to the Mott insulator (the underdoped region) where the behavior is most anomalous. The normal state in this region exhibits pseudogap phenomenon. In contrast, the quasiparticles in the superconducting state are well defined and behave according to theory. This review introduces Anderson\u2019s idea of the resonating valence bond and argues that it gives a qualitative account of the data. The importance of phase fluctuations is discussed, leading to a theory of the transition temperature, which is driven by phase fluctuations and the thermal excitation of quasiparticles. However, an argument is made that phase fluctuations can only explain pseudogap phenomenology over a limited temperature range, and some additional physics is needed to explain the onset of singlet formation at very high temperatures. A description of the numerical method of the projected wave function is presented, which turns out to be a very useful technique for implementing the strong correlation constraint and leads to a number of predictions which are in agreement with experiments. The remainder of the paper deals with an analytic treatment of the t-J model, with the goal of putting the resonating valence bond idea on a more formal footing. The slave boson is introduced to enforce the constraint againt double occupation and it is shown that the implementation of this local constraint leads naturally to gauge theories. This review follows the historical order by first examining the U(1) formulation of the gauge theory. Some inadequacies of this formulation for underdoping are discussed, leading to the SU(2) formulation. Here follows a rather thorough discussion of the role of gauge theory in describing the spin-liquid phase of the undoped Mott insulator. The difference between the high-energy gauge group in the formulation of the problem versus the low-energy gauge group, which is an emergent phenomenon, is emphasized. Several possible routes to deconfinement based on different emergent gauge groups are discussed, which leads to the physics of fractionalization and spin-charge separation. Next the ext\u2026", "author" : [ { "dropping-particle" : "", "family" : "Lee", "given" : "Patrick A.", "non-dropping-particle" : "", "parse-names" : false, "suffix" : "" }, { "dropping-particle" : "", "family" : "Nagaosa", "given" : "Naoto", "non-dropping-particle" : "", "parse-names" : false, "suffix" : "" }, { "dropping-particle" : "", "family" : "Wen", "given" : "Xiao Gang", "non-dropping-particle" : "", "parse-names" : false, "suffix" : "" } ], "container-title" : "Reviews of Modern Physics", "id" : "ITEM-2", "issue" : "1", "issued" : { "date-parts" : [ [ "2006" ] ] }, "title" : "Doping a Mott insulator: Physics of high-temperature superconductivity", "type" : "article-journal", "volume" : "78" }, "uris" : [ "http://www.mendeley.com/documents/?uuid=89d84e45-66b6-4d4f-84ee-725028b815a7" ] }, { "id" : "ITEM-3", "itemData" : { "DOI" : "10.1016/0921-4534(90)90208-V", "ISSN" : "09214534", "abstract" : "A relation is presented between superconducting transition temperature and the density of holes in the CuO2plane for Bi2Sr2CuO6+\u03b4. Superconductivity does not occur at doping levels up to about 0.20 holes per Cu per CuO2plane. With increasing hole content Tcshows a broad maximum of 30 K at about 0.30 holes per Cu per CuO2plane. At still higher doping levels Tcdecreases and superconductivity disappears. The superconductivity boundary in the phase diagram is a broad dome-shaped curve and is comparable to that of La2-xSrxCuO4, YBa2Cu3O6+yand Bi2Sr2CaCu2O8+\u03b4. Reported data for the related compounds Bi2Sr2Can-1CunO2n+4+\u03b4, TlBa2Can-1CunO2n+3+\u03b4and Tl2Ba2Can-1CunO2n+4+\u03b4suggest a comparable dependence for Tcas a function of the density of holes per Cu per CuO2plane. \u00a9 1990.", "author" : [ { "dropping-particle" : "", "family" : "Groen", "given" : "W. A.", "non-dropping-particle" : "", "parse-names" : false, "suffix" : "" }, { "dropping-particle" : "", "family" : "Leeuw", "given" : "D. M.", "non-dropping-particle" : "de", "parse-names" : false, "suffix" : "" }, { "dropping-particle" : "", "family" : "Geelen", "given" : "G. P.J.", "non-dropping-particle" : "", "parse-names" : false, "suffix" : "" } ], "container-title" : "Physica C: Superconductivity and its applications", "id" : "ITEM-3", "issue" : "3-4", "issued" : { "date-parts" : [ [ "1990", "2" ] ] }, "page" : "305-307", "title" : "Hole concentration and Tc in Bi&lt;sub&gt;2&lt;/sub&gt;Sr&lt;sub&gt;2&lt;/sub&gt;CuO&lt;sub&gt;6+\u03b4&lt;/sub&gt;", "type" : "article-journal", "volume" : "165" }, "uris" : [ "http://www.mendeley.com/documents/?uuid=d4b13fac-ebb5-48a1-a9b7-2a6015cdad74" ] }, { "id" : "ITEM-4", "itemData" : { "DOI" : "10.1088/0953-2048/3/1/006", "ISSN" : "13616668", "abstract" : "The growth and characterisation of YBa2Cu3O7 thin films are reviewed. The discussion of growth is limited to the physical vapour deposition techniques of laser ablation, sputtering and evaporation. Emphasis is placed on the practical problems of growing epitaxial films in situ and characterising them.", "author" : [ { "dropping-particle" : "", "family" : "Humphreys", "given" : "R. G.", "non-dropping-particle" : "", "parse-names" : false, "suffix" : "" }, { "dropping-particle" : "", "family" : "Satchell", "given" : "J. S.", "non-dropping-particle" : "", "parse-names" : false, "suffix" : "" }, { "dropping-particle" : "", "family" : "Chew", "given" : "N. G.", "non-dropping-particle" : "", "parse-names" : false, "suffix" : "" }, { "dropping-particle" : "", "family" : "Edwards", "given" : "J. A.", "non-dropping-particle" : "", "parse-names" : false, "suffix" : "" }, { "dropping-particle" : "", "family" : "Goodyear", "given" : "S. W.", "non-dropping-particle" : "", "parse-names" : false, "suffix" : "" }, { "dropping-particle" : "", "family" : "Blenkinsop", "given" : "S. E.", "non-dropping-particle" : "", "parse-names" : false, "suffix" : "" }, { "dropping-particle" : "", "family" : "Dosser", "given" : "O. D.", "non-dropping-particle" : "", "parse-names" : false, "suffix" : "" }, { "dropping-particle" : "", "family" : "Cullis", "given" : "A. G.", "non-dropping-particle" : "", "parse-names" : false, "suffix" : "" } ], "container-title" : "Superconductor Science and Technology", "id" : "ITEM-4", "issue" : "1", "issued" : { "date-parts" : [ [ "1990", "1", "1" ] ] }, "page" : "38-52", "title" : "Physical vapour deposition techniques for the growth of YBa&lt;sub&gt;2&lt;/sub&gt;Cu&lt;sub&gt;3&lt;/sub&gt;O&lt;sub&gt;7&lt;/sub&gt; thin films", "type" : "article-journal", "volume" : "3" }, "uris" : [ "http://www.mendeley.com/documents/?uuid=f2ee5f0f-e9db-4ba3-b730-382515098d8f" ] } ], "mendeley" : { "formattedCitation" : "&lt;sup&gt;3\u20136&lt;/sup&gt;", "plainTextFormattedCitation" : "3\u20136", "previouslyFormattedCitation" : "&lt;sup&gt;3\u20136&lt;/sup&gt;" }, "properties" : { "noteIndex" : 0 }, "schema" : "https://github.com/citation-style-language/schema/raw/master/csl-citation.json" }</w:instrText>
      </w:r>
      <w:r w:rsidR="00C2546F">
        <w:rPr>
          <w:rFonts w:ascii="Times New Roman" w:eastAsia="Times New Roman" w:hAnsi="Times New Roman" w:cs="Times New Roman"/>
          <w:color w:val="000000"/>
        </w:rPr>
        <w:fldChar w:fldCharType="separate"/>
      </w:r>
      <w:r w:rsidR="00B408D7" w:rsidRPr="00B408D7">
        <w:rPr>
          <w:rFonts w:ascii="Times New Roman" w:eastAsia="Times New Roman" w:hAnsi="Times New Roman" w:cs="Times New Roman"/>
          <w:noProof/>
          <w:color w:val="000000"/>
          <w:vertAlign w:val="superscript"/>
        </w:rPr>
        <w:t>3–6</w:t>
      </w:r>
      <w:r w:rsidR="00C2546F">
        <w:rPr>
          <w:rFonts w:ascii="Times New Roman" w:eastAsia="Times New Roman" w:hAnsi="Times New Roman" w:cs="Times New Roman"/>
          <w:color w:val="000000"/>
        </w:rPr>
        <w:fldChar w:fldCharType="end"/>
      </w:r>
      <w:r w:rsidR="00846CB2">
        <w:rPr>
          <w:rFonts w:ascii="Times New Roman" w:eastAsia="Times New Roman" w:hAnsi="Times New Roman" w:cs="Times New Roman"/>
          <w:color w:val="000000"/>
        </w:rPr>
        <w:t xml:space="preserve"> the doping level </w:t>
      </w:r>
      <w:r w:rsidR="009511F7">
        <w:rPr>
          <w:rFonts w:ascii="Times New Roman" w:eastAsia="Times New Roman" w:hAnsi="Times New Roman" w:cs="Times New Roman"/>
          <w:color w:val="000000"/>
        </w:rPr>
        <w:t>is fixed</w:t>
      </w:r>
      <w:r w:rsidR="00CB2376">
        <w:rPr>
          <w:rFonts w:ascii="Times New Roman" w:eastAsia="Times New Roman" w:hAnsi="Times New Roman" w:cs="Times New Roman"/>
          <w:color w:val="000000"/>
        </w:rPr>
        <w:t xml:space="preserve"> during synthesis</w:t>
      </w:r>
      <w:r w:rsidR="00846CB2">
        <w:rPr>
          <w:rFonts w:ascii="Times New Roman" w:eastAsia="Times New Roman" w:hAnsi="Times New Roman" w:cs="Times New Roman"/>
          <w:color w:val="000000"/>
        </w:rPr>
        <w:t xml:space="preserve"> via chemical substitution or </w:t>
      </w:r>
      <w:r w:rsidR="003239B5">
        <w:rPr>
          <w:rFonts w:ascii="Times New Roman" w:eastAsia="Times New Roman" w:hAnsi="Times New Roman" w:cs="Times New Roman"/>
          <w:color w:val="000000"/>
        </w:rPr>
        <w:t>post-growth annealing</w:t>
      </w:r>
      <w:r w:rsidR="00BB5E3E">
        <w:rPr>
          <w:rFonts w:ascii="Times New Roman" w:eastAsia="Times New Roman" w:hAnsi="Times New Roman" w:cs="Times New Roman"/>
          <w:color w:val="000000"/>
        </w:rPr>
        <w:t xml:space="preserve">, </w:t>
      </w:r>
      <w:r w:rsidR="00732339">
        <w:rPr>
          <w:rFonts w:ascii="Times New Roman" w:eastAsia="Times New Roman" w:hAnsi="Times New Roman" w:cs="Times New Roman"/>
          <w:color w:val="000000"/>
        </w:rPr>
        <w:t xml:space="preserve">recently several techniques have </w:t>
      </w:r>
      <w:r w:rsidR="009511F7">
        <w:rPr>
          <w:rFonts w:ascii="Times New Roman" w:eastAsia="Times New Roman" w:hAnsi="Times New Roman" w:cs="Times New Roman"/>
          <w:color w:val="000000"/>
        </w:rPr>
        <w:t>demonstrated approaches which allow</w:t>
      </w:r>
      <w:r w:rsidR="00A55E7B">
        <w:rPr>
          <w:rFonts w:ascii="Times New Roman" w:eastAsia="Times New Roman" w:hAnsi="Times New Roman" w:cs="Times New Roman"/>
          <w:color w:val="000000"/>
        </w:rPr>
        <w:t xml:space="preserve"> for</w:t>
      </w:r>
      <w:r w:rsidR="009511F7">
        <w:rPr>
          <w:rFonts w:ascii="Times New Roman" w:eastAsia="Times New Roman" w:hAnsi="Times New Roman" w:cs="Times New Roman"/>
          <w:color w:val="000000"/>
        </w:rPr>
        <w:t xml:space="preserve"> </w:t>
      </w:r>
      <w:r w:rsidR="003239B5">
        <w:rPr>
          <w:rFonts w:ascii="Times New Roman" w:eastAsia="Times New Roman" w:hAnsi="Times New Roman" w:cs="Times New Roman"/>
          <w:color w:val="000000"/>
        </w:rPr>
        <w:t>on</w:t>
      </w:r>
      <w:r w:rsidR="00A55E7B">
        <w:rPr>
          <w:rFonts w:ascii="Times New Roman" w:eastAsia="Times New Roman" w:hAnsi="Times New Roman" w:cs="Times New Roman"/>
          <w:color w:val="000000"/>
        </w:rPr>
        <w:t>-</w:t>
      </w:r>
      <w:r w:rsidR="003239B5">
        <w:rPr>
          <w:rFonts w:ascii="Times New Roman" w:eastAsia="Times New Roman" w:hAnsi="Times New Roman" w:cs="Times New Roman"/>
          <w:color w:val="000000"/>
        </w:rPr>
        <w:t>demand</w:t>
      </w:r>
      <w:r w:rsidR="00A55E7B">
        <w:rPr>
          <w:rFonts w:ascii="Times New Roman" w:eastAsia="Times New Roman" w:hAnsi="Times New Roman" w:cs="Times New Roman"/>
          <w:color w:val="000000"/>
        </w:rPr>
        <w:t xml:space="preserve"> control</w:t>
      </w:r>
      <w:r w:rsidR="00BB5E3E">
        <w:rPr>
          <w:rFonts w:ascii="Times New Roman" w:eastAsia="Times New Roman" w:hAnsi="Times New Roman" w:cs="Times New Roman"/>
          <w:color w:val="000000"/>
        </w:rPr>
        <w:t>.</w:t>
      </w:r>
      <w:r w:rsidR="00B97ED0">
        <w:rPr>
          <w:rFonts w:ascii="Times New Roman" w:eastAsia="Times New Roman" w:hAnsi="Times New Roman" w:cs="Times New Roman"/>
          <w:color w:val="000000"/>
        </w:rPr>
        <w:t xml:space="preserve"> </w:t>
      </w:r>
      <w:r w:rsidR="00725113">
        <w:rPr>
          <w:rFonts w:ascii="Times New Roman" w:eastAsia="Times New Roman" w:hAnsi="Times New Roman" w:cs="Times New Roman"/>
          <w:color w:val="000000"/>
        </w:rPr>
        <w:t>By l</w:t>
      </w:r>
      <w:r w:rsidR="00B97ED0">
        <w:rPr>
          <w:rFonts w:ascii="Times New Roman" w:eastAsia="Times New Roman" w:hAnsi="Times New Roman" w:cs="Times New Roman"/>
          <w:color w:val="000000"/>
        </w:rPr>
        <w:t>everaging electrolytic double layer</w:t>
      </w:r>
      <w:r w:rsidR="00861633">
        <w:rPr>
          <w:rFonts w:ascii="Times New Roman" w:eastAsia="Times New Roman" w:hAnsi="Times New Roman" w:cs="Times New Roman"/>
          <w:color w:val="000000"/>
        </w:rPr>
        <w:t xml:space="preserve"> techniques</w:t>
      </w:r>
      <w:r w:rsidR="00B97ED0">
        <w:rPr>
          <w:rFonts w:ascii="Times New Roman" w:eastAsia="Times New Roman" w:hAnsi="Times New Roman" w:cs="Times New Roman"/>
          <w:color w:val="000000"/>
        </w:rPr>
        <w:t>, gating experiments</w:t>
      </w:r>
      <w:r w:rsidR="00C2546F">
        <w:rPr>
          <w:rFonts w:ascii="Times New Roman" w:eastAsia="Times New Roman" w:hAnsi="Times New Roman" w:cs="Times New Roman"/>
          <w:color w:val="000000"/>
        </w:rPr>
        <w:fldChar w:fldCharType="begin" w:fldLock="1"/>
      </w:r>
      <w:r w:rsidR="004B174D">
        <w:rPr>
          <w:rFonts w:ascii="Times New Roman" w:eastAsia="Times New Roman" w:hAnsi="Times New Roman" w:cs="Times New Roman"/>
          <w:color w:val="000000"/>
        </w:rPr>
        <w:instrText>ADDIN CSL_CITATION { "citationItems" : [ { "id" : "ITEM-1", "itemData" : { "DOI" : "10.1073/pnas.1613006114", "ISSN" : "0027-8424", "PMID" : "28028236", "abstract" : "Field-effect experiments on cuprates using ionic liquids have enabled the exploration of their rich phase diagrams [Leng X, et al. (2011) Phys Rev Lett 107(2):027001]. Conventional understanding of the electrostatic doping is in terms of modifications of the charge density to screen the electric field generated at the double layer. However, it has been recently reported that the suppression of the metal to insulator transition induced in VO2 by ionic liquid gating is due to oxygen vacancy formation rather than to electrostatic doping [Jeong J, et al. (2013) Science 339(6126):1402-1405]. These results underscore the debate on the true nature, electrostatic vs. electrochemical, of the doping of cuprates with ionic liquids. Here, we address the doping mechanism of the high-temperature superconductor YBa2Cu3O7-X (YBCO) by simultaneous ionic liquid gating and X-ray absorption experiments. Pronounced spectral changes are observed at the Cu K-edge concomitant with the superconductor-to-insulator transition, evidencing modification of the Cu coordination resulting from the deoxygenation of the CuO chains, as confirmed by first-principles density functional theory (DFT) simulations. Beyond providing evidence of the importance of chemical doping in electric double-layer (EDL) gating experiments with superconducting cuprates, our work shows that interfacing correlated oxides with ionic liquids enables a delicate control of oxygen content, paving the way to novel electrochemical concepts in future oxide electronics.", "author" : [ { "dropping-particle" : "", "family" : "Perez-Mu\u00f1oz", "given" : "Ana M.", "non-dropping-particle" : "", "parse-names" : false, "suffix" : "" }, { "dropping-particle" : "", "family" : "Schio", "given" : "Pedro", "non-dropping-particle" : "", "parse-names" : false, "suffix" : "" }, { "dropping-particle" : "", "family" : "Poloni", "given" : "Roberta", "non-dropping-particle" : "", "parse-names" : false, "suffix" : "" }, { "dropping-particle" : "", "family" : "Fernandez-Martinez", "given" : "Alejandro", "non-dropping-particle" : "", "parse-names" : false, "suffix" : "" }, { "dropping-particle" : "", "family" : "Rivera-Calzada", "given" : "Alberto", "non-dropping-particle" : "", "parse-names" : false, "suffix" : "" }, { "dropping-particle" : "", "family" : "Cezar", "given" : "Julio C.", "non-dropping-particle" : "", "parse-names" : false, "suffix" : "" }, { "dropping-particle" : "", "family" : "Salas-Colera", "given" : "Eduardo", "non-dropping-particle" : "", "parse-names" : false, "suffix" : "" }, { "dropping-particle" : "", "family" : "Castro", "given" : "German R.", "non-dropping-particle" : "", "parse-names" : false, "suffix" : "" }, { "dropping-particle" : "", "family" : "Kinney", "given" : "Joseph", "non-dropping-particle" : "", "parse-names" : false, "suffix" : "" }, { "dropping-particle" : "", "family" : "Leon", "given" : "Carlos", "non-dropping-particle" : "", "parse-names" : false, "suffix" : "" }, { "dropping-particle" : "", "family" : "Santamaria", "given" : "Jacobo", "non-dropping-particle" : "", "parse-names" : false, "suffix" : "" }, { "dropping-particle" : "", "family" : "Garcia-Barriocanal", "given" : "Javier", "non-dropping-particle" : "", "parse-names" : false, "suffix" : "" }, { "dropping-particle" : "", "family" : "Goldman", "given" : "Allen M.", "non-dropping-particle" : "", "parse-names" : false, "suffix" : "" } ], "container-title" : "Proceedings of the National Academy of Sciences", "id" : "ITEM-1", "issue" : "2", "issued" : { "date-parts" : [ [ "2017" ] ] }, "page" : "215-220", "title" : "In operando evidence of deoxygenation in ionic liquid gating of YBa&lt;sub&gt;2&lt;/sub&gt;Cu&lt;sub&gt;3&lt;/sub&gt;O&lt;sub&gt;7-X&lt;/sub&gt;", "type" : "article-journal", "volume" : "114" }, "uris" : [ "http://www.mendeley.com/documents/?uuid=dd89f6a6-9040-4ab3-9a22-a1212ffe1187" ] }, { "id" : "ITEM-2", "itemData" : { "DOI" : "10.1021/acsnano.7b03978", "ISSN" : "1936086X", "abstract" : "Electrolyte gating is widely used to induce large carrier density modulation on solid surfaces to explore various properties. Most of past works have attributed the charge modulation to electrostatic field effect. However, some recent reports have argued that the electrolyte gating effect in VO2, TiO2, and SrTiO3 originated from field-induced oxygen vacancy formation. This gives rise to a controversy about the gating mechanism, and it is therefore vital to reveal the relationship between the role of electrolyte gating and the intrinsic properties of materials. Here, we report entirely different mechanisms of electrolyte gating on two high-Tc cuprates, NdBa2Cu3O7\u2212\u03b4 (NBCO) and Pr2\u2212xCexCuO4 (PCCO), with different crystal structures. We show that field-induced oxygen vacancy formation in CuO chains of NBCO plays the dominant role, while it is mainly an electrostatic field effect in the case of PCCO. The possible reason is that NBCO has mobile oxygen in CuO chains, while PCCO does not. Our study helps clarify the controversy relating to the mechanism of electrolyte gating, leading to a better understanding of the role of oxygen electro migration which is very material specific", "author" : [ { "dropping-particle" : "", "family" : "Zhang", "given" : "Lingchao", "non-dropping-particle" : "", "parse-names" : false, "suffix" : "" }, { "dropping-particle" : "", "family" : "Zeng", "given" : "Shengwei", "non-dropping-particle" : "", "parse-names" : false, "suffix" : "" }, { "dropping-particle" : "", "family" : "Yin", "given" : "Xinmao", "non-dropping-particle" : "", "parse-names" : false, "suffix" : "" }, { "dropping-particle" : "", "family" : "Asmara", "given" : "Teguh Citra", "non-dropping-particle" : "", "parse-names" : false, "suffix" : "" }, { "dropping-particle" : "", "family" : "Yang", "given" : "Ping", "non-dropping-particle" : "", "parse-names" : false, "suffix" : "" }, { "dropping-particle" : "", "family" : "Han", "given" : "Kun", "non-dropping-particle" : "", "parse-names" : false, "suffix" : "" }, { "dropping-particle" : "", "family" : "Cao", "given" : "Yu", "non-dropping-particle" : "", "parse-names" : false, "suffix" : "" }, { "dropping-particle" : "", "family" : "Zhou", "given" : "Wenxiong", "non-dropping-particle" : "", "parse-names" : false, "suffix" : "" }, { "dropping-particle" : "", "family" : "Wan", "given" : "Dongyang", "non-dropping-particle" : "", "parse-names" : false, "suffix" : "" }, { "dropping-particle" : "", "family" : "Tang", "given" : "Chi Sin", "non-dropping-particle" : "", "parse-names" : false, "suffix" : "" }, { "dropping-particle" : "", "family" : "Rusydi", "given" : "Andrivo", "non-dropping-particle" : "", "parse-names" : false, "suffix" : "" }, { "dropping-particle" : "", "family" : "Ariando", "given" : "", "non-dropping-particle" : "", "parse-names" : false, "suffix" : "" }, { "dropping-particle" : "", "family" : "Venkatesan", "given" : "Thirumalai", "non-dropping-particle" : "", "parse-names" : false, "suffix" : "" } ], "container-title" : "ACS Nano", "id" : "ITEM-2", "issue" : "10", "issued" : { "date-parts" : [ [ "2017", "10", "24" ] ] }, "page" : "9950-9956", "title" : "The Mechanism of Electrolyte Gating on High-Tc Cuprates: The Role of Oxygen Migration and Electrostatics", "type" : "article-journal", "volume" : "11" }, "uris" : [ "http://www.mendeley.com/documents/?uuid=9fa60b38-761f-4e04-baec-a91bed04aae9" ] } ], "mendeley" : { "formattedCitation" : "&lt;sup&gt;7,8&lt;/sup&gt;", "plainTextFormattedCitation" : "7,8", "previouslyFormattedCitation" : "&lt;sup&gt;7,8&lt;/sup&gt;" }, "properties" : { "noteIndex" : 0 }, "schema" : "https://github.com/citation-style-language/schema/raw/master/csl-citation.json" }</w:instrText>
      </w:r>
      <w:r w:rsidR="00C2546F">
        <w:rPr>
          <w:rFonts w:ascii="Times New Roman" w:eastAsia="Times New Roman" w:hAnsi="Times New Roman" w:cs="Times New Roman"/>
          <w:color w:val="000000"/>
        </w:rPr>
        <w:fldChar w:fldCharType="separate"/>
      </w:r>
      <w:r w:rsidR="00B408D7" w:rsidRPr="00B408D7">
        <w:rPr>
          <w:rFonts w:ascii="Times New Roman" w:eastAsia="Times New Roman" w:hAnsi="Times New Roman" w:cs="Times New Roman"/>
          <w:noProof/>
          <w:color w:val="000000"/>
          <w:vertAlign w:val="superscript"/>
        </w:rPr>
        <w:t>7,8</w:t>
      </w:r>
      <w:r w:rsidR="00C2546F">
        <w:rPr>
          <w:rFonts w:ascii="Times New Roman" w:eastAsia="Times New Roman" w:hAnsi="Times New Roman" w:cs="Times New Roman"/>
          <w:color w:val="000000"/>
        </w:rPr>
        <w:fldChar w:fldCharType="end"/>
      </w:r>
      <w:r w:rsidR="00B97ED0">
        <w:rPr>
          <w:rFonts w:ascii="Times New Roman" w:eastAsia="Times New Roman" w:hAnsi="Times New Roman" w:cs="Times New Roman"/>
          <w:color w:val="000000"/>
        </w:rPr>
        <w:t xml:space="preserve"> on </w:t>
      </w:r>
      <w:r w:rsidR="00B97ED0">
        <w:rPr>
          <w:rFonts w:ascii="Times New Roman" w:eastAsia="Times New Roman" w:hAnsi="Times New Roman" w:cs="Times New Roman"/>
          <w:bCs/>
          <w:color w:val="000000"/>
        </w:rPr>
        <w:t>R</w:t>
      </w:r>
      <w:r w:rsidR="00B97ED0" w:rsidRPr="0058346B">
        <w:rPr>
          <w:rFonts w:ascii="Times New Roman" w:eastAsia="Times New Roman" w:hAnsi="Times New Roman" w:cs="Times New Roman"/>
          <w:bCs/>
          <w:color w:val="000000"/>
        </w:rPr>
        <w:t>Ba</w:t>
      </w:r>
      <w:r w:rsidR="00B97ED0" w:rsidRPr="0058346B">
        <w:rPr>
          <w:rFonts w:ascii="Times New Roman" w:eastAsia="Times New Roman" w:hAnsi="Times New Roman" w:cs="Times New Roman"/>
          <w:bCs/>
          <w:color w:val="000000"/>
          <w:vertAlign w:val="subscript"/>
        </w:rPr>
        <w:t>2</w:t>
      </w:r>
      <w:r w:rsidR="00B97ED0" w:rsidRPr="0058346B">
        <w:rPr>
          <w:rFonts w:ascii="Times New Roman" w:eastAsia="Times New Roman" w:hAnsi="Times New Roman" w:cs="Times New Roman"/>
          <w:bCs/>
          <w:color w:val="000000"/>
        </w:rPr>
        <w:t>Cu</w:t>
      </w:r>
      <w:r w:rsidR="00B97ED0" w:rsidRPr="0058346B">
        <w:rPr>
          <w:rFonts w:ascii="Times New Roman" w:eastAsia="Times New Roman" w:hAnsi="Times New Roman" w:cs="Times New Roman"/>
          <w:bCs/>
          <w:color w:val="000000"/>
          <w:vertAlign w:val="subscript"/>
        </w:rPr>
        <w:t>3</w:t>
      </w:r>
      <w:r w:rsidR="00B97ED0" w:rsidRPr="0058346B">
        <w:rPr>
          <w:rFonts w:ascii="Times New Roman" w:eastAsia="Times New Roman" w:hAnsi="Times New Roman" w:cs="Times New Roman"/>
          <w:bCs/>
          <w:color w:val="000000"/>
        </w:rPr>
        <w:t>O</w:t>
      </w:r>
      <w:r w:rsidR="00B97ED0" w:rsidRPr="0058346B">
        <w:rPr>
          <w:rFonts w:ascii="Times New Roman" w:eastAsia="Times New Roman" w:hAnsi="Times New Roman" w:cs="Times New Roman"/>
          <w:bCs/>
          <w:color w:val="000000"/>
          <w:vertAlign w:val="subscript"/>
        </w:rPr>
        <w:t>7-δ</w:t>
      </w:r>
      <w:r w:rsidR="00B97ED0">
        <w:rPr>
          <w:rFonts w:ascii="Times New Roman" w:eastAsia="Times New Roman" w:hAnsi="Times New Roman" w:cs="Times New Roman"/>
          <w:color w:val="000000"/>
        </w:rPr>
        <w:t xml:space="preserve"> (R=Y, Nd) thin films have achieved control over the Cu-site doping level, which determines the dominant electronic order, by introducing oxygen vacancies into the film under electric fields.</w:t>
      </w:r>
      <w:r w:rsidR="005F657A">
        <w:rPr>
          <w:rFonts w:ascii="Times New Roman" w:eastAsia="Times New Roman" w:hAnsi="Times New Roman" w:cs="Times New Roman"/>
          <w:color w:val="000000"/>
        </w:rPr>
        <w:t xml:space="preserve"> In </w:t>
      </w:r>
      <w:r w:rsidR="00A55E7B">
        <w:rPr>
          <w:rFonts w:ascii="Times New Roman" w:eastAsia="Times New Roman" w:hAnsi="Times New Roman" w:cs="Times New Roman"/>
          <w:color w:val="000000"/>
        </w:rPr>
        <w:t>these materials</w:t>
      </w:r>
      <w:r w:rsidR="00861633">
        <w:rPr>
          <w:rFonts w:ascii="Times New Roman" w:eastAsia="Times New Roman" w:hAnsi="Times New Roman" w:cs="Times New Roman"/>
          <w:color w:val="000000"/>
        </w:rPr>
        <w:t xml:space="preserve">, </w:t>
      </w:r>
      <w:r w:rsidR="005F657A">
        <w:rPr>
          <w:rFonts w:ascii="Times New Roman" w:eastAsia="Times New Roman" w:hAnsi="Times New Roman" w:cs="Times New Roman"/>
          <w:color w:val="000000"/>
        </w:rPr>
        <w:t>O</w:t>
      </w:r>
      <w:r w:rsidR="005F657A" w:rsidRPr="005F657A">
        <w:rPr>
          <w:rFonts w:ascii="Times New Roman" w:eastAsia="Times New Roman" w:hAnsi="Times New Roman" w:cs="Times New Roman"/>
          <w:color w:val="000000"/>
          <w:vertAlign w:val="superscript"/>
        </w:rPr>
        <w:t>2-</w:t>
      </w:r>
      <w:r w:rsidR="005F657A" w:rsidRPr="005F657A">
        <w:rPr>
          <w:rFonts w:ascii="Times New Roman" w:eastAsia="Times New Roman" w:hAnsi="Times New Roman" w:cs="Times New Roman"/>
          <w:color w:val="000000"/>
        </w:rPr>
        <w:t xml:space="preserve"> ion</w:t>
      </w:r>
      <w:r w:rsidR="005F657A">
        <w:rPr>
          <w:rFonts w:ascii="Times New Roman" w:eastAsia="Times New Roman" w:hAnsi="Times New Roman" w:cs="Times New Roman"/>
          <w:color w:val="000000"/>
        </w:rPr>
        <w:t xml:space="preserve">s can </w:t>
      </w:r>
      <w:r w:rsidR="00BC4BE4">
        <w:rPr>
          <w:rFonts w:ascii="Times New Roman" w:eastAsia="Times New Roman" w:hAnsi="Times New Roman" w:cs="Times New Roman"/>
          <w:color w:val="000000"/>
        </w:rPr>
        <w:t>migrate</w:t>
      </w:r>
      <w:r w:rsidR="005F657A">
        <w:rPr>
          <w:rFonts w:ascii="Times New Roman" w:eastAsia="Times New Roman" w:hAnsi="Times New Roman" w:cs="Times New Roman"/>
          <w:color w:val="000000"/>
        </w:rPr>
        <w:t xml:space="preserve"> under the influence of </w:t>
      </w:r>
      <w:r w:rsidR="000555C0">
        <w:rPr>
          <w:rFonts w:ascii="Times New Roman" w:eastAsia="Times New Roman" w:hAnsi="Times New Roman" w:cs="Times New Roman"/>
          <w:color w:val="000000"/>
        </w:rPr>
        <w:t>an externally applied</w:t>
      </w:r>
      <w:r w:rsidR="005F657A">
        <w:rPr>
          <w:rFonts w:ascii="Times New Roman" w:eastAsia="Times New Roman" w:hAnsi="Times New Roman" w:cs="Times New Roman"/>
          <w:color w:val="000000"/>
        </w:rPr>
        <w:t xml:space="preserve"> electric field to eventually escap</w:t>
      </w:r>
      <w:r w:rsidR="009221C8">
        <w:rPr>
          <w:rFonts w:ascii="Times New Roman" w:eastAsia="Times New Roman" w:hAnsi="Times New Roman" w:cs="Times New Roman"/>
          <w:color w:val="000000"/>
        </w:rPr>
        <w:t>e</w:t>
      </w:r>
      <w:r w:rsidR="005F657A">
        <w:rPr>
          <w:rFonts w:ascii="Times New Roman" w:eastAsia="Times New Roman" w:hAnsi="Times New Roman" w:cs="Times New Roman"/>
          <w:color w:val="000000"/>
        </w:rPr>
        <w:t xml:space="preserve"> through the film surface, resulting in the formation of oxygen vacanc</w:t>
      </w:r>
      <w:r w:rsidR="0075462B">
        <w:rPr>
          <w:rFonts w:ascii="Times New Roman" w:eastAsia="Times New Roman" w:hAnsi="Times New Roman" w:cs="Times New Roman"/>
          <w:color w:val="000000"/>
        </w:rPr>
        <w:t>ies</w:t>
      </w:r>
      <w:r w:rsidR="005F657A">
        <w:rPr>
          <w:rFonts w:ascii="Times New Roman" w:eastAsia="Times New Roman" w:hAnsi="Times New Roman" w:cs="Times New Roman"/>
          <w:color w:val="000000"/>
        </w:rPr>
        <w:t>. To maintain charge neutrality electrons are returned to the Cu ions</w:t>
      </w:r>
      <w:r w:rsidR="00BA314C">
        <w:rPr>
          <w:rFonts w:ascii="Times New Roman" w:eastAsia="Times New Roman" w:hAnsi="Times New Roman" w:cs="Times New Roman"/>
          <w:color w:val="000000"/>
        </w:rPr>
        <w:t xml:space="preserve"> within the film, resulting in a reduction in Cu valence and reducing the hole </w:t>
      </w:r>
      <w:r w:rsidR="00B408D7">
        <w:rPr>
          <w:rFonts w:ascii="Times New Roman" w:eastAsia="Times New Roman" w:hAnsi="Times New Roman" w:cs="Times New Roman"/>
          <w:color w:val="000000"/>
        </w:rPr>
        <w:t>concentration</w:t>
      </w:r>
      <w:r w:rsidR="00BA314C">
        <w:rPr>
          <w:rFonts w:ascii="Times New Roman" w:eastAsia="Times New Roman" w:hAnsi="Times New Roman" w:cs="Times New Roman"/>
          <w:color w:val="000000"/>
        </w:rPr>
        <w:t xml:space="preserve"> of the oxide. Signatures of the effects on the electronic order in these materials are </w:t>
      </w:r>
      <w:proofErr w:type="gramStart"/>
      <w:r w:rsidR="00BA314C">
        <w:rPr>
          <w:rFonts w:ascii="Times New Roman" w:eastAsia="Times New Roman" w:hAnsi="Times New Roman" w:cs="Times New Roman"/>
          <w:color w:val="000000"/>
        </w:rPr>
        <w:t>profound, and</w:t>
      </w:r>
      <w:proofErr w:type="gramEnd"/>
      <w:r w:rsidR="00BA314C">
        <w:rPr>
          <w:rFonts w:ascii="Times New Roman" w:eastAsia="Times New Roman" w:hAnsi="Times New Roman" w:cs="Times New Roman"/>
          <w:color w:val="000000"/>
        </w:rPr>
        <w:t xml:space="preserve"> point to the effectiveness of oxygen migration and vacancy formation in manipulating the properties of the </w:t>
      </w:r>
      <w:proofErr w:type="spellStart"/>
      <w:r w:rsidR="00BA314C">
        <w:rPr>
          <w:rFonts w:ascii="Times New Roman" w:eastAsia="Times New Roman" w:hAnsi="Times New Roman" w:cs="Times New Roman"/>
          <w:color w:val="000000"/>
        </w:rPr>
        <w:t>cuprate</w:t>
      </w:r>
      <w:proofErr w:type="spellEnd"/>
      <w:r w:rsidR="00BA314C">
        <w:rPr>
          <w:rFonts w:ascii="Times New Roman" w:eastAsia="Times New Roman" w:hAnsi="Times New Roman" w:cs="Times New Roman"/>
          <w:color w:val="000000"/>
        </w:rPr>
        <w:t xml:space="preserve"> superconductors. </w:t>
      </w:r>
      <w:r w:rsidR="00DA38C4">
        <w:rPr>
          <w:rFonts w:ascii="Times New Roman" w:eastAsia="Times New Roman" w:hAnsi="Times New Roman" w:cs="Times New Roman"/>
          <w:color w:val="000000"/>
        </w:rPr>
        <w:t xml:space="preserve">Recently, </w:t>
      </w:r>
      <w:r w:rsidR="007D25B3">
        <w:rPr>
          <w:rFonts w:ascii="Times New Roman" w:eastAsia="Times New Roman" w:hAnsi="Times New Roman" w:cs="Times New Roman"/>
          <w:color w:val="000000"/>
        </w:rPr>
        <w:t>we demonstrated</w:t>
      </w:r>
      <w:r w:rsidR="00410A1F">
        <w:rPr>
          <w:rFonts w:ascii="Times New Roman" w:eastAsia="Times New Roman" w:hAnsi="Times New Roman" w:cs="Times New Roman"/>
          <w:color w:val="000000"/>
        </w:rPr>
        <w:t xml:space="preserve"> a different, solid-state approach to manipulate ionic distributions in oxide thin films by using a reactive </w:t>
      </w:r>
      <w:proofErr w:type="spellStart"/>
      <w:r w:rsidR="00410A1F" w:rsidRPr="007E0D1D">
        <w:rPr>
          <w:rFonts w:ascii="Times New Roman" w:eastAsia="Times New Roman" w:hAnsi="Times New Roman" w:cs="Times New Roman"/>
          <w:color w:val="000000"/>
        </w:rPr>
        <w:t>Gd</w:t>
      </w:r>
      <w:proofErr w:type="spellEnd"/>
      <w:r w:rsidR="00410A1F" w:rsidRPr="007E0D1D">
        <w:rPr>
          <w:rFonts w:ascii="Times New Roman" w:eastAsia="Times New Roman" w:hAnsi="Times New Roman" w:cs="Times New Roman"/>
          <w:color w:val="000000"/>
        </w:rPr>
        <w:t xml:space="preserve"> capping layer</w:t>
      </w:r>
      <w:r w:rsidR="00410A1F">
        <w:rPr>
          <w:rFonts w:ascii="Times New Roman" w:eastAsia="Times New Roman" w:hAnsi="Times New Roman" w:cs="Times New Roman"/>
          <w:color w:val="000000"/>
        </w:rPr>
        <w:t xml:space="preserve"> and thus achieve ionic control of magnetism</w:t>
      </w:r>
      <w:r w:rsidR="00410A1F" w:rsidRPr="007E0D1D">
        <w:rPr>
          <w:rFonts w:ascii="Times New Roman" w:eastAsia="Times New Roman" w:hAnsi="Times New Roman" w:cs="Times New Roman"/>
          <w:color w:val="000000"/>
        </w:rPr>
        <w:t>.</w:t>
      </w:r>
      <w:r w:rsidR="00C2546F">
        <w:rPr>
          <w:rFonts w:ascii="Times New Roman" w:eastAsia="Times New Roman" w:hAnsi="Times New Roman" w:cs="Times New Roman"/>
          <w:color w:val="000000"/>
        </w:rPr>
        <w:fldChar w:fldCharType="begin" w:fldLock="1"/>
      </w:r>
      <w:r w:rsidR="004B174D">
        <w:rPr>
          <w:rFonts w:ascii="Times New Roman" w:eastAsia="Times New Roman" w:hAnsi="Times New Roman" w:cs="Times New Roman"/>
          <w:color w:val="000000"/>
        </w:rPr>
        <w:instrText>ADDIN CSL_CITATION { "citationItems" : [ { "id" : "ITEM-1", "itemData" : { "DOI" : "10.1038/ncomms11050", "ISSN" : "20411723", "PMID" : "26996674", "abstract" : "Ionic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 "author" : [ { "dropping-particle" : "", "family" : "Gilbert", "given" : "Dustin A.", "non-dropping-particle" : "", "parse-names" : false, "suffix" : "" }, { "dropping-particle" : "", "family" : "Olamit", "given" : "Justin", "non-dropping-particle" : "", "parse-names" : false, "suffix" : "" }, { "dropping-particle" : "", "family" : "Dumas", "given" : "Randy K.", "non-dropping-particle" : "", "parse-names" : false, "suffix" : "" }, { "dropping-particle" : "", "family" : "Kirby", "given" : "B. J.", "non-dropping-particle" : "", "parse-names" : false, "suffix" : "" }, { "dropping-particle" : "", "family" : "Grutter", "given" : "Alexander J.", "non-dropping-particle" : "", "parse-names" : false, "suffix" : "" }, { "dropping-particle" : "", "family" : "Maranville", "given" : "Brian B.", "non-dropping-particle" : "", "parse-names" : false, "suffix" : "" }, { "dropping-particle" : "", "family" : "Arenholz", "given" : "Elke", "non-dropping-particle" : "", "parse-names" : false, "suffix" : "" }, { "dropping-particle" : "", "family" : "Borchers", "given" : "Julie A.", "non-dropping-particle" : "", "parse-names" : false, "suffix" : "" }, { "dropping-particle" : "", "family" : "Liu", "given" : "Kai", "non-dropping-particle" : "", "parse-names" : false, "suffix" : "" } ], "container-title" : "Nature Communications", "id" : "ITEM-1", "issued" : { "date-parts" : [ [ "2016", "3", "21" ] ] }, "page" : "11050", "publisher" : "Nature Publishing Group", "title" : "Controllable positive exchange bias via redox-driven oxygen migration", "type" : "article-journal", "volume" : "7" }, "uris" : [ "http://www.mendeley.com/documents/?uuid=74871dac-e7ac-4ae9-bef7-bd37c961269f" ] }, { "id" : "ITEM-2", "itemData" : { "DOI" : "10.1063/1.4942645", "ISSN" : "00036951", "abstract" : "We demonstrate reversible control of magnetization and anisotropy in La0.67Sr0.33MnO3films through interfacial oxygen migration. Gd metal capping layers deposited onto La0.67Sr0.33MnO3 leach oxygen from the film through a solid-state redox reaction to form porous Gd2O3. X-ray absorption and polarized neutron reflectometry measurements show Mn valence alterations consistent with high oxygen vacancy concentrations, resulting in suppressed magnetization and increased coercive fields. Effects of the oxygen migration are observed both at the interface and also throughout the majority of a 40 nm thick film, suggesting extensive diffusion of oxygen vacancies. After Gd-capped La0.67Sr0.33MnO3 is exposed to atmospheric oxygen for a prolonged period of time, oxygen diffuses through the Gd2O3 layer and the magnetization of the La0.67Sr0.33MnO3 returns to the uncapped value. These findings showcase perovskite heterostructures as ideal candidates for developing functional interfaces through chemically-induced oxygen migration.", "author" : [ { "dropping-particle" : "", "family" : "Grutter", "given" : "A. J.", "non-dropping-particle" : "", "parse-names" : false, "suffix" : "" }, { "dropping-particle" : "", "family" : "Gilbert", "given" : "D. A.", "non-dropping-particle" : "", "parse-names" : false, "suffix" : "" }, { "dropping-particle" : "", "family" : "Alaan", "given" : "U. S.", "non-dropping-particle" : "", "parse-names" : false, "suffix" : "" }, { "dropping-particle" : "", "family" : "Arenholz", "given" : "E.", "non-dropping-particle" : "", "parse-names" : false, "suffix" : "" }, { "dropping-particle" : "", "family" : "Maranville", "given" : "B. B.", "non-dropping-particle" : "", "parse-names" : false, "suffix" : "" }, { "dropping-particle" : "", "family" : "Borchers", "given" : "J. A.", "non-dropping-particle" : "", "parse-names" : false, "suffix" : "" }, { "dropping-particle" : "", "family" : "Suzuki", "given" : "Y.", "non-dropping-particle" : "", "parse-names" : false, "suffix" : "" }, { "dropping-particle" : "", "family" : "Liu", "given" : "Kai", "non-dropping-particle" : "", "parse-names" : false, "suffix" : "" }, { "dropping-particle" : "", "family" : "Kirby", "given" : "B. J.", "non-dropping-particle" : "", "parse-names" : false, "suffix" : "" } ], "container-title" : "Applied Physics Letters", "id" : "ITEM-2", "issue" : "8", "issued" : { "date-parts" : [ [ "2016", "2", "22" ] ] }, "page" : "082405", "title" : "Reversible control of magnetism in La&lt;sub&gt;0.67&lt;/sub&gt;Sr&lt;sub&gt;0.33&lt;/sub&gt;MnO&lt;sub&gt;3&lt;/sub&gt; through chemically-induced oxygen migration", "type" : "article-journal", "volume" : "108" }, "uris" : [ "http://www.mendeley.com/documents/?uuid=cc8effed-7f02-499d-a8ce-6f20194f6aec" ] }, { "id" : "ITEM-3", "itemData" : { "DOI" : "10.1038/ncomms12264", "ISBN" : "2041-1723", "ISSN" : "20411723", "abstract" : "Electric field control of magnetism provides a promising route towards ultralow power information storage and sensor technologies. The effects of magneto-ionic motion have been prominently featured in the modification of interface characteristics. Here, we demonstrate magnetoelectric coupling moderated by voltage-driven oxygen migration beyond the interface in relatively thick AlOx/GdOx/Co(15 nm) films. Oxygen migration and Co magnetization are quantitatively mapped with polarized neutron reflectometry under electro-thermal conditioning. The depth-resolved profiles uniquely identify interfacial and bulk behaviours and a semi-reversible control of the magnetization. Magnetometry measurements suggest changes in the microstructure which disrupt long-range ferromagnetic ordering, resulting in an additional magnetically soft phase. X-ray spectroscopy confirms changes in the Co oxidation state, but not in the Gd, suggesting that the GdOx transmits oxygen but does not source or sink it. These results together provide crucial insight into controlling magnetism via magneto-ionic motion, both at interfaces and throughout the bulk of the films.", "author" : [ { "dropping-particle" : "", "family" : "Gilbert", "given" : "Dustin A.", "non-dropping-particle" : "", "parse-names" : false, "suffix" : "" }, { "dropping-particle" : "", "family" : "Grutter", "given" : "Alexander J.", "non-dropping-particle" : "", "parse-names" : false, "suffix" : "" }, { "dropping-particle" : "", "family" : "Arenholz", "given" : "Elke", "non-dropping-particle" : "", "parse-names" : false, "suffix" : "" }, { "dropping-particle" : "", "family" : "Liu", "given" : "Kai", "non-dropping-particle" : "", "parse-names" : false, "suffix" : "" }, { "dropping-particle" : "", "family" : "Kirby", "given" : "B. J.", "non-dropping-particle" : "", "parse-names" : false, "suffix" : "" }, { "dropping-particle" : "", "family" : "Borchers", "given" : "Julie A.", "non-dropping-particle" : "", "parse-names" : false, "suffix" : "" }, { "dropping-particle" : "", "family" : "Maranville", "given" : "Brian B.", "non-dropping-particle" : "", "parse-names" : false, "suffix" : "" } ], "container-title" : "Nature Communications", "id" : "ITEM-3", "issued" : { "date-parts" : [ [ "2016", "7", "22" ] ] }, "page" : "12264", "publisher" : "Nature Publishing Group", "title" : "Structural and magnetic depth profiles of magneto-ionic heterostructures beyond the interface limit", "type" : "article-journal", "volume" : "7" }, "uris" : [ "http://www.mendeley.com/documents/?uuid=a7206c24-f0ab-44df-899a-769dd8ddb49d" ] } ], "mendeley" : { "formattedCitation" : "&lt;sup&gt;9\u201311&lt;/sup&gt;", "plainTextFormattedCitation" : "9\u201311", "previouslyFormattedCitation" : "&lt;sup&gt;9\u201311&lt;/sup&gt;" }, "properties" : { "noteIndex" : 0 }, "schema" : "https://github.com/citation-style-language/schema/raw/master/csl-citation.json" }</w:instrText>
      </w:r>
      <w:r w:rsidR="00C2546F">
        <w:rPr>
          <w:rFonts w:ascii="Times New Roman" w:eastAsia="Times New Roman" w:hAnsi="Times New Roman" w:cs="Times New Roman"/>
          <w:color w:val="000000"/>
        </w:rPr>
        <w:fldChar w:fldCharType="separate"/>
      </w:r>
      <w:r w:rsidR="00B408D7" w:rsidRPr="00B408D7">
        <w:rPr>
          <w:rFonts w:ascii="Times New Roman" w:eastAsia="Times New Roman" w:hAnsi="Times New Roman" w:cs="Times New Roman"/>
          <w:noProof/>
          <w:color w:val="000000"/>
          <w:vertAlign w:val="superscript"/>
        </w:rPr>
        <w:t>9–11</w:t>
      </w:r>
      <w:r w:rsidR="00C2546F">
        <w:rPr>
          <w:rFonts w:ascii="Times New Roman" w:eastAsia="Times New Roman" w:hAnsi="Times New Roman" w:cs="Times New Roman"/>
          <w:color w:val="000000"/>
        </w:rPr>
        <w:fldChar w:fldCharType="end"/>
      </w:r>
      <w:r w:rsidR="007D25B3">
        <w:rPr>
          <w:rFonts w:ascii="Times New Roman" w:eastAsia="Times New Roman" w:hAnsi="Times New Roman" w:cs="Times New Roman"/>
          <w:color w:val="000000"/>
        </w:rPr>
        <w:t xml:space="preserve"> </w:t>
      </w:r>
      <w:r w:rsidR="00410A1F">
        <w:rPr>
          <w:rFonts w:ascii="Times New Roman" w:eastAsia="Times New Roman" w:hAnsi="Times New Roman" w:cs="Times New Roman"/>
          <w:color w:val="000000"/>
        </w:rPr>
        <w:t xml:space="preserve">Leveraging the reactivity of </w:t>
      </w:r>
      <w:proofErr w:type="spellStart"/>
      <w:r w:rsidR="00DA38C4" w:rsidRPr="007E0D1D">
        <w:rPr>
          <w:rFonts w:ascii="Times New Roman" w:eastAsia="Times New Roman" w:hAnsi="Times New Roman" w:cs="Times New Roman"/>
          <w:color w:val="000000"/>
        </w:rPr>
        <w:t>Gd</w:t>
      </w:r>
      <w:proofErr w:type="spellEnd"/>
      <w:r w:rsidR="00410A1F">
        <w:rPr>
          <w:rFonts w:ascii="Times New Roman" w:eastAsia="Times New Roman" w:hAnsi="Times New Roman" w:cs="Times New Roman"/>
          <w:color w:val="000000"/>
        </w:rPr>
        <w:t>, these capping layers</w:t>
      </w:r>
      <w:r w:rsidR="00DA38C4" w:rsidRPr="007E0D1D">
        <w:rPr>
          <w:rFonts w:ascii="Times New Roman" w:eastAsia="Times New Roman" w:hAnsi="Times New Roman" w:cs="Times New Roman"/>
          <w:color w:val="000000"/>
        </w:rPr>
        <w:t xml:space="preserve"> can </w:t>
      </w:r>
      <w:r w:rsidR="00410A1F">
        <w:rPr>
          <w:rFonts w:ascii="Times New Roman" w:eastAsia="Times New Roman" w:hAnsi="Times New Roman" w:cs="Times New Roman"/>
          <w:color w:val="000000"/>
        </w:rPr>
        <w:t xml:space="preserve">extract oxygen from an </w:t>
      </w:r>
      <w:r w:rsidR="00DA38C4">
        <w:rPr>
          <w:rFonts w:ascii="Times New Roman" w:eastAsia="Times New Roman" w:hAnsi="Times New Roman" w:cs="Times New Roman"/>
          <w:color w:val="000000"/>
        </w:rPr>
        <w:t>adjacent oxide</w:t>
      </w:r>
      <w:r w:rsidR="00410A1F">
        <w:rPr>
          <w:rFonts w:ascii="Times New Roman" w:eastAsia="Times New Roman" w:hAnsi="Times New Roman" w:cs="Times New Roman"/>
          <w:color w:val="000000"/>
        </w:rPr>
        <w:t xml:space="preserve"> film</w:t>
      </w:r>
      <w:r w:rsidR="00387B92">
        <w:rPr>
          <w:rFonts w:ascii="Times New Roman" w:eastAsia="Times New Roman" w:hAnsi="Times New Roman" w:cs="Times New Roman"/>
          <w:color w:val="000000"/>
        </w:rPr>
        <w:t xml:space="preserve">, with the level of oxygen depletion controlled by the thickness of the </w:t>
      </w:r>
      <w:proofErr w:type="spellStart"/>
      <w:r w:rsidR="00387B92">
        <w:rPr>
          <w:rFonts w:ascii="Times New Roman" w:eastAsia="Times New Roman" w:hAnsi="Times New Roman" w:cs="Times New Roman"/>
          <w:color w:val="000000"/>
        </w:rPr>
        <w:t>Gd</w:t>
      </w:r>
      <w:proofErr w:type="spellEnd"/>
      <w:r w:rsidR="00410A1F">
        <w:rPr>
          <w:rFonts w:ascii="Times New Roman" w:eastAsia="Times New Roman" w:hAnsi="Times New Roman" w:cs="Times New Roman"/>
          <w:color w:val="000000"/>
        </w:rPr>
        <w:t xml:space="preserve"> and the ion mobility in the oxide, often at room-temperature.</w:t>
      </w:r>
      <w:r w:rsidR="00DA38C4" w:rsidRPr="007E0D1D">
        <w:rPr>
          <w:rFonts w:ascii="Times New Roman" w:eastAsia="Times New Roman" w:hAnsi="Times New Roman" w:cs="Times New Roman"/>
          <w:color w:val="000000"/>
        </w:rPr>
        <w:t xml:space="preserve"> </w:t>
      </w:r>
      <w:r w:rsidR="00410A1F">
        <w:rPr>
          <w:rFonts w:ascii="Times New Roman" w:eastAsia="Times New Roman" w:hAnsi="Times New Roman" w:cs="Times New Roman"/>
          <w:color w:val="000000"/>
        </w:rPr>
        <w:t xml:space="preserve">Superconducting </w:t>
      </w:r>
      <w:r w:rsidR="0058346B">
        <w:rPr>
          <w:rFonts w:ascii="Times New Roman" w:eastAsia="Times New Roman" w:hAnsi="Times New Roman" w:cs="Times New Roman"/>
          <w:color w:val="000000"/>
        </w:rPr>
        <w:t>Y</w:t>
      </w:r>
      <w:r w:rsidR="00C7736D" w:rsidRPr="0058346B">
        <w:rPr>
          <w:rFonts w:ascii="Times New Roman" w:eastAsia="Times New Roman" w:hAnsi="Times New Roman" w:cs="Times New Roman"/>
          <w:bCs/>
          <w:color w:val="000000"/>
        </w:rPr>
        <w:t>Ba</w:t>
      </w:r>
      <w:r w:rsidR="00C7736D" w:rsidRPr="0058346B">
        <w:rPr>
          <w:rFonts w:ascii="Times New Roman" w:eastAsia="Times New Roman" w:hAnsi="Times New Roman" w:cs="Times New Roman"/>
          <w:bCs/>
          <w:color w:val="000000"/>
          <w:vertAlign w:val="subscript"/>
        </w:rPr>
        <w:t>2</w:t>
      </w:r>
      <w:r w:rsidR="00C7736D" w:rsidRPr="0058346B">
        <w:rPr>
          <w:rFonts w:ascii="Times New Roman" w:eastAsia="Times New Roman" w:hAnsi="Times New Roman" w:cs="Times New Roman"/>
          <w:bCs/>
          <w:color w:val="000000"/>
        </w:rPr>
        <w:t>Cu</w:t>
      </w:r>
      <w:r w:rsidR="00C7736D" w:rsidRPr="0058346B">
        <w:rPr>
          <w:rFonts w:ascii="Times New Roman" w:eastAsia="Times New Roman" w:hAnsi="Times New Roman" w:cs="Times New Roman"/>
          <w:bCs/>
          <w:color w:val="000000"/>
          <w:vertAlign w:val="subscript"/>
        </w:rPr>
        <w:t>3</w:t>
      </w:r>
      <w:r w:rsidR="00C7736D" w:rsidRPr="0058346B">
        <w:rPr>
          <w:rFonts w:ascii="Times New Roman" w:eastAsia="Times New Roman" w:hAnsi="Times New Roman" w:cs="Times New Roman"/>
          <w:bCs/>
          <w:color w:val="000000"/>
        </w:rPr>
        <w:t>O</w:t>
      </w:r>
      <w:r w:rsidR="00C7736D" w:rsidRPr="0058346B">
        <w:rPr>
          <w:rFonts w:ascii="Times New Roman" w:eastAsia="Times New Roman" w:hAnsi="Times New Roman" w:cs="Times New Roman"/>
          <w:bCs/>
          <w:color w:val="000000"/>
          <w:vertAlign w:val="subscript"/>
        </w:rPr>
        <w:t>7-δ</w:t>
      </w:r>
      <w:r w:rsidR="00C7736D">
        <w:rPr>
          <w:rFonts w:ascii="Times New Roman" w:eastAsia="Times New Roman" w:hAnsi="Times New Roman" w:cs="Times New Roman"/>
          <w:color w:val="000000"/>
        </w:rPr>
        <w:t xml:space="preserve"> (YBCO) is</w:t>
      </w:r>
      <w:r w:rsidR="0058346B">
        <w:rPr>
          <w:rFonts w:ascii="Times New Roman" w:eastAsia="Times New Roman" w:hAnsi="Times New Roman" w:cs="Times New Roman"/>
          <w:color w:val="000000"/>
        </w:rPr>
        <w:t xml:space="preserve"> a prototypical example of the high-</w:t>
      </w:r>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T</m:t>
            </m:r>
          </m:e>
          <m:sub>
            <m:r>
              <w:rPr>
                <w:rFonts w:ascii="Cambria Math" w:eastAsia="Times New Roman" w:hAnsi="Cambria Math" w:cs="Times New Roman"/>
                <w:color w:val="000000"/>
              </w:rPr>
              <m:t>c</m:t>
            </m:r>
          </m:sub>
        </m:sSub>
      </m:oMath>
      <w:r w:rsidR="0058346B">
        <w:rPr>
          <w:rFonts w:ascii="Times New Roman" w:eastAsia="Times New Roman" w:hAnsi="Times New Roman" w:cs="Times New Roman"/>
          <w:color w:val="000000"/>
        </w:rPr>
        <w:t xml:space="preserve"> cuprates,</w:t>
      </w:r>
      <w:r w:rsidR="00B26281">
        <w:rPr>
          <w:rFonts w:ascii="Times New Roman" w:eastAsia="Times New Roman" w:hAnsi="Times New Roman" w:cs="Times New Roman"/>
          <w:color w:val="000000"/>
        </w:rPr>
        <w:t xml:space="preserve"> with crystal structure and electronic ordering sensitive to oxygen stoichiometry</w:t>
      </w:r>
      <w:r w:rsidR="00E0068C">
        <w:rPr>
          <w:rFonts w:ascii="Times New Roman" w:eastAsia="Times New Roman" w:hAnsi="Times New Roman" w:cs="Times New Roman"/>
          <w:color w:val="000000"/>
        </w:rPr>
        <w:t>.</w:t>
      </w:r>
      <w:r w:rsidR="00410A1F">
        <w:rPr>
          <w:rFonts w:ascii="Times New Roman" w:eastAsia="Times New Roman" w:hAnsi="Times New Roman" w:cs="Times New Roman"/>
          <w:color w:val="000000"/>
        </w:rPr>
        <w:t xml:space="preserve"> </w:t>
      </w:r>
      <w:r w:rsidR="00B26281">
        <w:rPr>
          <w:rFonts w:ascii="Times New Roman" w:eastAsia="Times New Roman" w:hAnsi="Times New Roman" w:cs="Times New Roman"/>
          <w:color w:val="000000"/>
        </w:rPr>
        <w:t>Combined with</w:t>
      </w:r>
      <w:r w:rsidR="007C13DC">
        <w:rPr>
          <w:rFonts w:ascii="Times New Roman" w:eastAsia="Times New Roman" w:hAnsi="Times New Roman" w:cs="Times New Roman"/>
          <w:color w:val="000000"/>
        </w:rPr>
        <w:t xml:space="preserve"> its</w:t>
      </w:r>
      <w:r w:rsidR="00387B92">
        <w:rPr>
          <w:rFonts w:ascii="Times New Roman" w:eastAsia="Times New Roman" w:hAnsi="Times New Roman" w:cs="Times New Roman"/>
          <w:color w:val="000000"/>
        </w:rPr>
        <w:t xml:space="preserve"> high ionic conductivity</w:t>
      </w:r>
      <w:r w:rsidR="00410A1F">
        <w:rPr>
          <w:rFonts w:ascii="Times New Roman" w:eastAsia="Times New Roman" w:hAnsi="Times New Roman" w:cs="Times New Roman"/>
          <w:color w:val="000000"/>
        </w:rPr>
        <w:t>,</w:t>
      </w:r>
      <w:r w:rsidR="00C2546F">
        <w:rPr>
          <w:rFonts w:ascii="Times New Roman" w:eastAsia="Times New Roman" w:hAnsi="Times New Roman" w:cs="Times New Roman"/>
          <w:color w:val="000000"/>
        </w:rPr>
        <w:fldChar w:fldCharType="begin" w:fldLock="1"/>
      </w:r>
      <w:r w:rsidR="004B174D">
        <w:rPr>
          <w:rFonts w:ascii="Times New Roman" w:eastAsia="Times New Roman" w:hAnsi="Times New Roman" w:cs="Times New Roman"/>
          <w:color w:val="000000"/>
        </w:rPr>
        <w:instrText>ADDIN CSL_CITATION { "citationItems" : [ { "id" : "ITEM-1", "itemData" : { "DOI" : "10.1016/0921-4534(93)90847-J", "ISSN" : "09214534", "abstract" : "Twins and twin boundaries existing in the YBCO and In- and Sb-doped YBCO high-Tcceramic superconductors were observed by means of a transmission electron microscope. The orientation of the twins was determined from the electron diffraction pattern using the operation voltage of 160 kV. By the conventional extinction method the image of twins could be revealed with a better contrast, so that they might be observed more clearly. Based on the TEM observation, we have proposed a model for twin formation in the perovskite structure. The energy for twin boundary formation has also been roughly estimated to be 44.0 mJ/m2. \u00a9 1993.", "author" : [ { "dropping-particle" : "", "family" : "Shen", "given" : "G. J.", "non-dropping-particle" : "", "parse-names" : false, "suffix" : "" }, { "dropping-particle" : "", "family" : "Lam", "given" : "C. C.", "non-dropping-particle" : "", "parse-names" : false, "suffix" : "" }, { "dropping-particle" : "", "family" : "Chow", "given" : "J. C L", "non-dropping-particle" : "", "parse-names" : false, "suffix" : "" }, { "dropping-particle" : "", "family" : "Tang", "given" : "S. T.", "non-dropping-particle" : "", "parse-names" : false, "suffix" : "" } ], "container-title" : "Physica C: Superconductivity and its applications", "id" : "ITEM-1", "issue" : "3-4", "issued" : { "date-parts" : [ [ "1993", "9" ] ] }, "page" : "426-434", "title" : "Twin formation due to irradiation of energetic electron beam in high-temperature superconductors of In- and Sb-doped YBCO", "type" : "article-journal", "volume" : "214" }, "uris" : [ "http://www.mendeley.com/documents/?uuid=2ce4eb26-f00e-439b-aed8-55e11fe3557a" ] }, { "id" : "ITEM-2", "itemData" : { "DOI" : "10.1088/0953-2048/3/6/001", "ISSN" : "13616668", "abstract" : "The reversible phase transition from orthorhombic to tetragonal YBa2Cu3O7-x could be observed (in situ) with high-resolution transmission electron microscopy (HRTEM). Upon strong electron irradiation the orthorhombic form changed to the tetragonal one. We could observe transition states of this phase transformation. A detailed model of the mechanism is depicted. In one other case also after less strong irradiation a structural change could be observed. A structural ordering effect was even observed under moderate irradiation conditions of the electron microscope. In this case the decreasing number of areas with different orientation (lamellas) indicates a disappearance of distorted unit cells at the twin boundaries. Simultaneously the untwinned areas of the orthorhombic matrix are becoming larger. The thermal behaviour of tetragonal YBa,Cu,O,-, at low temperatures was investigated. The real structures were disordered after a heating experiment. An uptake of oxygen was detectable only after raising the temperatures to at least 300\u00b0C. The investigations of the samples with HRTEM and also at lower magnification show an order (tetragonal)-disorder-order (orthorhombic) transition. These experiments and investigations show the extraordinary oxygen mobility in YBa2Cu3O7-x.", "author" : [ { "dropping-particle" : "", "family" : "Muller", "given" : "J. H.", "non-dropping-particle" : "", "parse-names" : false, "suffix" : "" }, { "dropping-particle" : "", "family" : "Mertin", "given" : "W.", "non-dropping-particle" : "", "parse-names" : false, "suffix" : "" }, { "dropping-particle" : "", "family" : "Gruehn", "given" : "R.", "non-dropping-particle" : "", "parse-names" : false, "suffix" : "" } ], "container-title" : "Superconductor Science and Technology", "id" : "ITEM-2", "issue" : "6", "issued" : { "date-parts" : [ [ "1990", "6", "1" ] ] }, "page" : "273-281", "title" : "Oxygen mobility in YBa&lt;sub&gt;2&lt;/sub&gt;Cu&lt;sub&gt;3&lt;/sub&gt;O&lt;sub&gt;7-x&lt;/sub&gt;: A TEM and HRTEM investigation", "type" : "article-journal", "volume" : "3" }, "uris" : [ "http://www.mendeley.com/documents/?uuid=b9f7428d-20fb-4bde-9f44-eaada1e48111" ] } ], "mendeley" : { "formattedCitation" : "&lt;sup&gt;12,13&lt;/sup&gt;", "plainTextFormattedCitation" : "12,13", "previouslyFormattedCitation" : "&lt;sup&gt;12,13&lt;/sup&gt;" }, "properties" : { "noteIndex" : 0 }, "schema" : "https://github.com/citation-style-language/schema/raw/master/csl-citation.json" }</w:instrText>
      </w:r>
      <w:r w:rsidR="00C2546F">
        <w:rPr>
          <w:rFonts w:ascii="Times New Roman" w:eastAsia="Times New Roman" w:hAnsi="Times New Roman" w:cs="Times New Roman"/>
          <w:color w:val="000000"/>
        </w:rPr>
        <w:fldChar w:fldCharType="separate"/>
      </w:r>
      <w:r w:rsidR="00B408D7" w:rsidRPr="00B408D7">
        <w:rPr>
          <w:rFonts w:ascii="Times New Roman" w:eastAsia="Times New Roman" w:hAnsi="Times New Roman" w:cs="Times New Roman"/>
          <w:noProof/>
          <w:color w:val="000000"/>
          <w:vertAlign w:val="superscript"/>
        </w:rPr>
        <w:t>12,13</w:t>
      </w:r>
      <w:r w:rsidR="00C2546F">
        <w:rPr>
          <w:rFonts w:ascii="Times New Roman" w:eastAsia="Times New Roman" w:hAnsi="Times New Roman" w:cs="Times New Roman"/>
          <w:color w:val="000000"/>
        </w:rPr>
        <w:fldChar w:fldCharType="end"/>
      </w:r>
      <w:r w:rsidR="00B26281">
        <w:rPr>
          <w:rFonts w:ascii="Times New Roman" w:eastAsia="Times New Roman" w:hAnsi="Times New Roman" w:cs="Times New Roman"/>
          <w:color w:val="000000"/>
        </w:rPr>
        <w:t xml:space="preserve"> these properties make</w:t>
      </w:r>
      <w:r w:rsidR="0058346B">
        <w:rPr>
          <w:rFonts w:ascii="Times New Roman" w:eastAsia="Times New Roman" w:hAnsi="Times New Roman" w:cs="Times New Roman"/>
          <w:color w:val="000000"/>
        </w:rPr>
        <w:t xml:space="preserve"> </w:t>
      </w:r>
      <w:r w:rsidR="00156F7B">
        <w:rPr>
          <w:rFonts w:ascii="Times New Roman" w:eastAsia="Times New Roman" w:hAnsi="Times New Roman" w:cs="Times New Roman"/>
          <w:color w:val="000000"/>
        </w:rPr>
        <w:t xml:space="preserve">it an ideal candidate material </w:t>
      </w:r>
      <w:r w:rsidR="00B26281">
        <w:rPr>
          <w:rFonts w:ascii="Times New Roman" w:eastAsia="Times New Roman" w:hAnsi="Times New Roman" w:cs="Times New Roman"/>
          <w:color w:val="000000"/>
        </w:rPr>
        <w:t>to explore with</w:t>
      </w:r>
      <w:r w:rsidR="00156F7B">
        <w:rPr>
          <w:rFonts w:ascii="Times New Roman" w:eastAsia="Times New Roman" w:hAnsi="Times New Roman" w:cs="Times New Roman"/>
          <w:color w:val="000000"/>
        </w:rPr>
        <w:t xml:space="preserve"> this method.</w:t>
      </w:r>
    </w:p>
    <w:p w14:paraId="4F3FE1E7" w14:textId="3AAE92A7" w:rsidR="00400461" w:rsidRPr="00DE3621" w:rsidRDefault="00954EDC" w:rsidP="00DA38C4">
      <w:pPr>
        <w:spacing w:line="480" w:lineRule="auto"/>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In this study </w:t>
      </w:r>
      <w:proofErr w:type="spellStart"/>
      <w:r>
        <w:rPr>
          <w:rFonts w:ascii="Times New Roman" w:eastAsia="Times New Roman" w:hAnsi="Times New Roman" w:cs="Times New Roman"/>
          <w:color w:val="000000"/>
        </w:rPr>
        <w:t>Gd</w:t>
      </w:r>
      <w:proofErr w:type="spellEnd"/>
      <w:r>
        <w:rPr>
          <w:rFonts w:ascii="Times New Roman" w:eastAsia="Times New Roman" w:hAnsi="Times New Roman" w:cs="Times New Roman"/>
          <w:color w:val="000000"/>
        </w:rPr>
        <w:t xml:space="preserve"> capping layers of varying thicknesses are deposited on </w:t>
      </w:r>
      <w:r w:rsidR="00D4115A">
        <w:rPr>
          <w:rFonts w:ascii="Times New Roman" w:eastAsia="Times New Roman" w:hAnsi="Times New Roman" w:cs="Times New Roman"/>
          <w:color w:val="000000"/>
        </w:rPr>
        <w:t xml:space="preserve">100 nm thick </w:t>
      </w:r>
      <w:r w:rsidRPr="007E0D1D">
        <w:rPr>
          <w:rFonts w:ascii="Times New Roman" w:eastAsia="Times New Roman" w:hAnsi="Times New Roman" w:cs="Times New Roman"/>
          <w:color w:val="000000"/>
        </w:rPr>
        <w:t>YBa</w:t>
      </w:r>
      <w:r w:rsidRPr="007E0D1D">
        <w:rPr>
          <w:rFonts w:ascii="Times New Roman" w:eastAsia="Times New Roman" w:hAnsi="Times New Roman" w:cs="Times New Roman"/>
          <w:color w:val="000000"/>
          <w:vertAlign w:val="subscript"/>
        </w:rPr>
        <w:t>2</w:t>
      </w:r>
      <w:r w:rsidRPr="007E0D1D">
        <w:rPr>
          <w:rFonts w:ascii="Times New Roman" w:eastAsia="Times New Roman" w:hAnsi="Times New Roman" w:cs="Times New Roman"/>
          <w:color w:val="000000"/>
        </w:rPr>
        <w:t>Cu</w:t>
      </w:r>
      <w:r w:rsidRPr="007E0D1D">
        <w:rPr>
          <w:rFonts w:ascii="Times New Roman" w:eastAsia="Times New Roman" w:hAnsi="Times New Roman" w:cs="Times New Roman"/>
          <w:color w:val="000000"/>
          <w:vertAlign w:val="subscript"/>
        </w:rPr>
        <w:t>3</w:t>
      </w:r>
      <w:r w:rsidRPr="007E0D1D">
        <w:rPr>
          <w:rFonts w:ascii="Times New Roman" w:eastAsia="Times New Roman" w:hAnsi="Times New Roman" w:cs="Times New Roman"/>
          <w:color w:val="000000"/>
        </w:rPr>
        <w:t>O</w:t>
      </w:r>
      <w:r w:rsidRPr="007E0D1D">
        <w:rPr>
          <w:rFonts w:ascii="Times New Roman" w:eastAsia="Times New Roman" w:hAnsi="Times New Roman" w:cs="Times New Roman"/>
          <w:color w:val="000000"/>
          <w:vertAlign w:val="subscript"/>
        </w:rPr>
        <w:t>7</w:t>
      </w:r>
      <w:r w:rsidR="00D4115A">
        <w:rPr>
          <w:rFonts w:ascii="Times New Roman" w:eastAsia="Times New Roman" w:hAnsi="Times New Roman" w:cs="Times New Roman"/>
          <w:color w:val="000000"/>
          <w:vertAlign w:val="subscript"/>
        </w:rPr>
        <w:noBreakHyphen/>
      </w:r>
      <w:r w:rsidRPr="007E0D1D">
        <w:rPr>
          <w:rFonts w:ascii="Times New Roman" w:eastAsia="Times New Roman" w:hAnsi="Times New Roman" w:cs="Times New Roman"/>
          <w:color w:val="000000"/>
          <w:vertAlign w:val="subscript"/>
        </w:rPr>
        <w:t>δ</w:t>
      </w:r>
      <w:r w:rsidRPr="007E0D1D">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films, dramatically altering the oxygen distribution </w:t>
      </w:r>
      <w:r w:rsidR="00D4115A">
        <w:rPr>
          <w:rFonts w:ascii="Times New Roman" w:eastAsia="Times New Roman" w:hAnsi="Times New Roman" w:cs="Times New Roman"/>
          <w:color w:val="000000"/>
        </w:rPr>
        <w:t xml:space="preserve">throughout </w:t>
      </w:r>
      <w:r>
        <w:rPr>
          <w:rFonts w:ascii="Times New Roman" w:eastAsia="Times New Roman" w:hAnsi="Times New Roman" w:cs="Times New Roman"/>
          <w:color w:val="000000"/>
        </w:rPr>
        <w:t xml:space="preserve">the </w:t>
      </w:r>
      <w:r w:rsidR="00224EB1">
        <w:rPr>
          <w:rFonts w:ascii="Times New Roman" w:eastAsia="Times New Roman" w:hAnsi="Times New Roman" w:cs="Times New Roman"/>
          <w:color w:val="000000"/>
        </w:rPr>
        <w:t>underlying film</w:t>
      </w:r>
      <w:r w:rsidR="00ED1BD4">
        <w:rPr>
          <w:rFonts w:ascii="Times New Roman" w:eastAsia="Times New Roman" w:hAnsi="Times New Roman" w:cs="Times New Roman"/>
          <w:color w:val="000000"/>
        </w:rPr>
        <w:t xml:space="preserve"> without </w:t>
      </w:r>
      <w:r w:rsidR="00DE0203">
        <w:rPr>
          <w:rFonts w:ascii="Times New Roman" w:eastAsia="Times New Roman" w:hAnsi="Times New Roman" w:cs="Times New Roman"/>
          <w:color w:val="000000"/>
        </w:rPr>
        <w:t>any annealing</w:t>
      </w:r>
      <w:r>
        <w:rPr>
          <w:rFonts w:ascii="Times New Roman" w:eastAsia="Times New Roman" w:hAnsi="Times New Roman" w:cs="Times New Roman"/>
          <w:color w:val="000000"/>
        </w:rPr>
        <w:t xml:space="preserve">. As the </w:t>
      </w:r>
      <w:proofErr w:type="spellStart"/>
      <w:r>
        <w:rPr>
          <w:rFonts w:ascii="Times New Roman" w:eastAsia="Times New Roman" w:hAnsi="Times New Roman" w:cs="Times New Roman"/>
          <w:color w:val="000000"/>
        </w:rPr>
        <w:t>Gd</w:t>
      </w:r>
      <w:proofErr w:type="spellEnd"/>
      <w:r>
        <w:rPr>
          <w:rFonts w:ascii="Times New Roman" w:eastAsia="Times New Roman" w:hAnsi="Times New Roman" w:cs="Times New Roman"/>
          <w:color w:val="000000"/>
        </w:rPr>
        <w:t xml:space="preserve"> layer thickness</w:t>
      </w:r>
      <w:r w:rsidR="004F69C9">
        <w:rPr>
          <w:rFonts w:ascii="Times New Roman" w:eastAsia="Times New Roman" w:hAnsi="Times New Roman" w:cs="Times New Roman"/>
          <w:color w:val="000000"/>
        </w:rPr>
        <w:t xml:space="preserve"> </w:t>
      </w:r>
      <w:r w:rsidR="00DE0203">
        <w:rPr>
          <w:rFonts w:ascii="Times New Roman" w:eastAsia="Times New Roman" w:hAnsi="Times New Roman" w:cs="Times New Roman"/>
          <w:color w:val="000000"/>
        </w:rPr>
        <w:t>(</w:t>
      </w:r>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t</m:t>
            </m:r>
          </m:e>
          <m:sub>
            <m:r>
              <w:rPr>
                <w:rFonts w:ascii="Cambria Math" w:eastAsia="Times New Roman" w:hAnsi="Cambria Math" w:cs="Times New Roman"/>
                <w:color w:val="000000"/>
              </w:rPr>
              <m:t>Gd</m:t>
            </m:r>
          </m:sub>
        </m:sSub>
      </m:oMath>
      <w:r w:rsidR="00DE0203">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is increased </w:t>
      </w:r>
      <w:r w:rsidR="00224EB1">
        <w:rPr>
          <w:rFonts w:ascii="Times New Roman" w:eastAsia="Times New Roman" w:hAnsi="Times New Roman" w:cs="Times New Roman"/>
          <w:color w:val="000000"/>
        </w:rPr>
        <w:t>the YBCO layer becomes progressively more oxygen deficient</w:t>
      </w:r>
      <w:r>
        <w:rPr>
          <w:rFonts w:ascii="Times New Roman" w:eastAsia="Times New Roman" w:hAnsi="Times New Roman" w:cs="Times New Roman"/>
          <w:color w:val="000000"/>
        </w:rPr>
        <w:t xml:space="preserve">, </w:t>
      </w:r>
      <w:r w:rsidR="00DE0203">
        <w:rPr>
          <w:rFonts w:ascii="Times New Roman" w:eastAsia="Times New Roman" w:hAnsi="Times New Roman" w:cs="Times New Roman"/>
          <w:color w:val="000000"/>
        </w:rPr>
        <w:t xml:space="preserve">demonstrating </w:t>
      </w:r>
      <w:r w:rsidR="00BE1A6A">
        <w:rPr>
          <w:rFonts w:ascii="Times New Roman" w:eastAsia="Times New Roman" w:hAnsi="Times New Roman" w:cs="Times New Roman"/>
          <w:color w:val="000000"/>
        </w:rPr>
        <w:t>how</w:t>
      </w:r>
      <w:r w:rsidR="00DE0203">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appropriate</w:t>
      </w:r>
      <w:r w:rsidR="00DE0203">
        <w:rPr>
          <w:rFonts w:ascii="Times New Roman" w:eastAsia="Times New Roman" w:hAnsi="Times New Roman" w:cs="Times New Roman"/>
          <w:color w:val="000000"/>
        </w:rPr>
        <w:t xml:space="preserve"> tuning of </w:t>
      </w:r>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t</m:t>
            </m:r>
          </m:e>
          <m:sub>
            <m:r>
              <w:rPr>
                <w:rFonts w:ascii="Cambria Math" w:eastAsia="Times New Roman" w:hAnsi="Cambria Math" w:cs="Times New Roman"/>
                <w:color w:val="000000"/>
              </w:rPr>
              <m:t>Gd</m:t>
            </m:r>
          </m:sub>
        </m:sSub>
      </m:oMath>
      <w:r w:rsidR="00DE0203">
        <w:rPr>
          <w:rFonts w:ascii="Times New Roman" w:eastAsia="Times New Roman" w:hAnsi="Times New Roman" w:cs="Times New Roman"/>
          <w:color w:val="000000"/>
        </w:rPr>
        <w:t xml:space="preserve"> can precisely control the remaining </w:t>
      </w:r>
      <w:r w:rsidR="00DE0203">
        <w:rPr>
          <w:rFonts w:ascii="Times New Roman" w:eastAsia="Times New Roman" w:hAnsi="Times New Roman" w:cs="Times New Roman"/>
          <w:color w:val="000000"/>
        </w:rPr>
        <w:lastRenderedPageBreak/>
        <w:t>oxygen content</w:t>
      </w:r>
      <w:r w:rsidR="005D251D">
        <w:rPr>
          <w:rFonts w:ascii="Times New Roman" w:eastAsia="Times New Roman" w:hAnsi="Times New Roman" w:cs="Times New Roman"/>
          <w:color w:val="000000"/>
        </w:rPr>
        <w:t xml:space="preserve"> of the underlayer</w:t>
      </w:r>
      <w:r w:rsidR="00E9248B">
        <w:rPr>
          <w:rFonts w:ascii="Times New Roman" w:eastAsia="Times New Roman" w:hAnsi="Times New Roman" w:cs="Times New Roman"/>
          <w:color w:val="000000"/>
        </w:rPr>
        <w:t>.</w:t>
      </w:r>
      <w:r w:rsidR="00FD0106">
        <w:rPr>
          <w:rFonts w:ascii="Times New Roman" w:eastAsia="Times New Roman" w:hAnsi="Times New Roman" w:cs="Times New Roman"/>
          <w:color w:val="000000"/>
        </w:rPr>
        <w:t xml:space="preserve"> </w:t>
      </w:r>
      <w:r w:rsidR="00FD1CED">
        <w:rPr>
          <w:rFonts w:ascii="Times New Roman" w:eastAsia="Times New Roman" w:hAnsi="Times New Roman" w:cs="Times New Roman"/>
          <w:color w:val="000000"/>
        </w:rPr>
        <w:t>The extraction of oxygen from the YBCO induces a structural transition</w:t>
      </w:r>
      <w:r w:rsidR="00FD0106">
        <w:rPr>
          <w:rFonts w:ascii="Times New Roman" w:eastAsia="Times New Roman" w:hAnsi="Times New Roman" w:cs="Times New Roman"/>
          <w:color w:val="000000"/>
        </w:rPr>
        <w:t xml:space="preserve"> and a</w:t>
      </w:r>
      <w:r w:rsidR="00E336BB">
        <w:rPr>
          <w:rFonts w:ascii="Times New Roman" w:eastAsia="Times New Roman" w:hAnsi="Times New Roman" w:cs="Times New Roman"/>
          <w:color w:val="000000"/>
        </w:rPr>
        <w:t>lter</w:t>
      </w:r>
      <w:r w:rsidR="00FD1CED">
        <w:rPr>
          <w:rFonts w:ascii="Times New Roman" w:eastAsia="Times New Roman" w:hAnsi="Times New Roman" w:cs="Times New Roman"/>
          <w:color w:val="000000"/>
        </w:rPr>
        <w:t>s the superconductivity by reducing and broadening the superconducting transition temperature</w:t>
      </w:r>
      <w:r w:rsidR="00FD0106">
        <w:rPr>
          <w:rFonts w:ascii="Times New Roman" w:eastAsia="Times New Roman" w:hAnsi="Times New Roman" w:cs="Times New Roman"/>
          <w:color w:val="000000"/>
        </w:rPr>
        <w:t>.</w:t>
      </w:r>
      <w:r w:rsidR="004F69C9">
        <w:rPr>
          <w:rFonts w:ascii="Times New Roman" w:eastAsia="Times New Roman" w:hAnsi="Times New Roman" w:cs="Times New Roman"/>
          <w:color w:val="000000"/>
        </w:rPr>
        <w:t xml:space="preserve"> </w:t>
      </w:r>
      <w:r w:rsidR="00FD0106">
        <w:rPr>
          <w:rFonts w:ascii="Times New Roman" w:eastAsia="Times New Roman" w:hAnsi="Times New Roman" w:cs="Times New Roman"/>
          <w:color w:val="000000"/>
        </w:rPr>
        <w:t>S</w:t>
      </w:r>
      <w:r w:rsidR="004F69C9">
        <w:rPr>
          <w:rFonts w:ascii="Times New Roman" w:eastAsia="Times New Roman" w:hAnsi="Times New Roman" w:cs="Times New Roman"/>
          <w:color w:val="000000"/>
        </w:rPr>
        <w:t xml:space="preserve">uperconductivity </w:t>
      </w:r>
      <w:r w:rsidR="00FD0106">
        <w:rPr>
          <w:rFonts w:ascii="Times New Roman" w:eastAsia="Times New Roman" w:hAnsi="Times New Roman" w:cs="Times New Roman"/>
          <w:color w:val="000000"/>
        </w:rPr>
        <w:t xml:space="preserve">is </w:t>
      </w:r>
      <w:r w:rsidR="004F69C9">
        <w:rPr>
          <w:rFonts w:ascii="Times New Roman" w:eastAsia="Times New Roman" w:hAnsi="Times New Roman" w:cs="Times New Roman"/>
          <w:color w:val="000000"/>
        </w:rPr>
        <w:t xml:space="preserve">completely extinguished for the sample with thickest </w:t>
      </w:r>
      <w:r w:rsidR="00224EB1">
        <w:rPr>
          <w:rFonts w:ascii="Times New Roman" w:eastAsia="Times New Roman" w:hAnsi="Times New Roman" w:cs="Times New Roman"/>
          <w:color w:val="000000"/>
        </w:rPr>
        <w:t>capping layer</w:t>
      </w:r>
      <w:r w:rsidR="004F69C9">
        <w:rPr>
          <w:rFonts w:ascii="Times New Roman" w:eastAsia="Times New Roman" w:hAnsi="Times New Roman" w:cs="Times New Roman"/>
          <w:color w:val="000000"/>
        </w:rPr>
        <w:t xml:space="preserve">. </w:t>
      </w:r>
      <w:r w:rsidR="006A15BE">
        <w:rPr>
          <w:rFonts w:ascii="Times New Roman" w:eastAsia="Times New Roman" w:hAnsi="Times New Roman" w:cs="Times New Roman"/>
          <w:color w:val="000000"/>
        </w:rPr>
        <w:t xml:space="preserve">X-ray absorption spectra </w:t>
      </w:r>
      <w:r w:rsidR="00E97BEC">
        <w:rPr>
          <w:rFonts w:ascii="Times New Roman" w:eastAsia="Times New Roman" w:hAnsi="Times New Roman" w:cs="Times New Roman"/>
          <w:color w:val="000000"/>
        </w:rPr>
        <w:t xml:space="preserve">(XAS) </w:t>
      </w:r>
      <w:r w:rsidR="00D4268E">
        <w:rPr>
          <w:rFonts w:ascii="Times New Roman" w:eastAsia="Times New Roman" w:hAnsi="Times New Roman" w:cs="Times New Roman"/>
          <w:color w:val="000000"/>
        </w:rPr>
        <w:t xml:space="preserve">indicate a </w:t>
      </w:r>
      <w:r w:rsidR="006A15BE">
        <w:rPr>
          <w:rFonts w:ascii="Times New Roman" w:eastAsia="Times New Roman" w:hAnsi="Times New Roman" w:cs="Times New Roman"/>
          <w:color w:val="000000"/>
        </w:rPr>
        <w:t>reduction of Cu</w:t>
      </w:r>
      <w:r w:rsidR="00D4268E">
        <w:rPr>
          <w:rFonts w:ascii="Times New Roman" w:eastAsia="Times New Roman" w:hAnsi="Times New Roman" w:cs="Times New Roman"/>
          <w:color w:val="000000"/>
        </w:rPr>
        <w:t xml:space="preserve"> valence state consistent with the removal of oxygen from the YBCO </w:t>
      </w:r>
      <w:r w:rsidR="009221C8">
        <w:rPr>
          <w:rFonts w:ascii="Times New Roman" w:eastAsia="Times New Roman" w:hAnsi="Times New Roman" w:cs="Times New Roman"/>
          <w:color w:val="000000"/>
        </w:rPr>
        <w:t xml:space="preserve">film, particularly from within the </w:t>
      </w:r>
      <w:proofErr w:type="spellStart"/>
      <w:r w:rsidR="009221C8">
        <w:rPr>
          <w:rFonts w:ascii="Times New Roman" w:eastAsia="Times New Roman" w:hAnsi="Times New Roman" w:cs="Times New Roman"/>
          <w:color w:val="000000"/>
        </w:rPr>
        <w:t>CuO</w:t>
      </w:r>
      <w:proofErr w:type="spellEnd"/>
      <w:r w:rsidR="009221C8">
        <w:rPr>
          <w:rFonts w:ascii="Times New Roman" w:eastAsia="Times New Roman" w:hAnsi="Times New Roman" w:cs="Times New Roman"/>
          <w:color w:val="000000"/>
        </w:rPr>
        <w:t xml:space="preserve"> chains</w:t>
      </w:r>
      <w:r w:rsidR="008D283D">
        <w:rPr>
          <w:rFonts w:ascii="Times New Roman" w:eastAsia="Times New Roman" w:hAnsi="Times New Roman" w:cs="Times New Roman"/>
          <w:color w:val="000000"/>
        </w:rPr>
        <w:t xml:space="preserve">. Since superconductivity in YBCO relies on </w:t>
      </w:r>
      <w:r w:rsidR="00E7514F">
        <w:rPr>
          <w:rFonts w:ascii="Times New Roman" w:eastAsia="Times New Roman" w:hAnsi="Times New Roman" w:cs="Times New Roman"/>
          <w:color w:val="000000"/>
        </w:rPr>
        <w:t xml:space="preserve">charge transfer from the </w:t>
      </w:r>
      <w:proofErr w:type="spellStart"/>
      <w:r w:rsidR="00E7514F">
        <w:rPr>
          <w:rFonts w:ascii="Times New Roman" w:eastAsia="Times New Roman" w:hAnsi="Times New Roman" w:cs="Times New Roman"/>
          <w:color w:val="000000"/>
        </w:rPr>
        <w:t>CuO</w:t>
      </w:r>
      <w:proofErr w:type="spellEnd"/>
      <w:r w:rsidR="00E7514F">
        <w:rPr>
          <w:rFonts w:ascii="Times New Roman" w:eastAsia="Times New Roman" w:hAnsi="Times New Roman" w:cs="Times New Roman"/>
          <w:color w:val="000000"/>
        </w:rPr>
        <w:t xml:space="preserve"> chains to the CuO</w:t>
      </w:r>
      <w:r w:rsidR="00E7514F" w:rsidRPr="005D251D">
        <w:rPr>
          <w:rFonts w:ascii="Times New Roman" w:eastAsia="Times New Roman" w:hAnsi="Times New Roman" w:cs="Times New Roman"/>
          <w:color w:val="000000"/>
          <w:vertAlign w:val="subscript"/>
        </w:rPr>
        <w:t>2</w:t>
      </w:r>
      <w:r w:rsidR="00E7514F">
        <w:rPr>
          <w:rFonts w:ascii="Times New Roman" w:eastAsia="Times New Roman" w:hAnsi="Times New Roman" w:cs="Times New Roman"/>
          <w:color w:val="000000"/>
        </w:rPr>
        <w:t xml:space="preserve"> planes</w:t>
      </w:r>
      <w:r w:rsidR="008D283D">
        <w:rPr>
          <w:rFonts w:ascii="Times New Roman" w:eastAsia="Times New Roman" w:hAnsi="Times New Roman" w:cs="Times New Roman"/>
          <w:color w:val="000000"/>
        </w:rPr>
        <w:t xml:space="preserve">, </w:t>
      </w:r>
      <w:r w:rsidR="00E7514F">
        <w:rPr>
          <w:rFonts w:ascii="Times New Roman" w:eastAsia="Times New Roman" w:hAnsi="Times New Roman" w:cs="Times New Roman"/>
          <w:color w:val="000000"/>
        </w:rPr>
        <w:t>the disappearance of superconductivity</w:t>
      </w:r>
      <w:r w:rsidR="005B1486">
        <w:rPr>
          <w:rFonts w:ascii="Times New Roman" w:eastAsia="Times New Roman" w:hAnsi="Times New Roman" w:cs="Times New Roman"/>
          <w:color w:val="000000"/>
        </w:rPr>
        <w:t xml:space="preserve"> </w:t>
      </w:r>
      <w:r w:rsidR="00C22A7C">
        <w:rPr>
          <w:rFonts w:ascii="Times New Roman" w:eastAsia="Times New Roman" w:hAnsi="Times New Roman" w:cs="Times New Roman"/>
          <w:color w:val="000000"/>
        </w:rPr>
        <w:t xml:space="preserve">may be attributable to the reduction in hole doping level or structural changes, both effects induced by </w:t>
      </w:r>
      <w:proofErr w:type="spellStart"/>
      <w:r w:rsidR="00C22A7C">
        <w:rPr>
          <w:rFonts w:ascii="Times New Roman" w:eastAsia="Times New Roman" w:hAnsi="Times New Roman" w:cs="Times New Roman"/>
          <w:color w:val="000000"/>
        </w:rPr>
        <w:t>Gd</w:t>
      </w:r>
      <w:proofErr w:type="spellEnd"/>
      <w:r w:rsidR="00C22A7C">
        <w:rPr>
          <w:rFonts w:ascii="Times New Roman" w:eastAsia="Times New Roman" w:hAnsi="Times New Roman" w:cs="Times New Roman"/>
          <w:color w:val="000000"/>
        </w:rPr>
        <w:t>-driven oxygen migration.</w:t>
      </w:r>
    </w:p>
    <w:p w14:paraId="60CA3BF3" w14:textId="0330371B" w:rsidR="00DA38C4" w:rsidRDefault="008944AB" w:rsidP="00B80F0F">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F</w:t>
      </w:r>
      <w:r w:rsidR="007F2124">
        <w:rPr>
          <w:rFonts w:ascii="Times New Roman" w:eastAsia="Times New Roman" w:hAnsi="Times New Roman" w:cs="Times New Roman"/>
        </w:rPr>
        <w:t xml:space="preserve">ilms of </w:t>
      </w:r>
      <w:r w:rsidR="00DA38C4" w:rsidRPr="007E0D1D">
        <w:rPr>
          <w:rFonts w:ascii="Times New Roman" w:eastAsia="Times New Roman" w:hAnsi="Times New Roman" w:cs="Times New Roman"/>
        </w:rPr>
        <w:t xml:space="preserve"> </w:t>
      </w:r>
      <w:r w:rsidR="004A62A4">
        <w:rPr>
          <w:rFonts w:ascii="Times New Roman" w:eastAsia="Times New Roman" w:hAnsi="Times New Roman" w:cs="Times New Roman"/>
          <w:color w:val="000000"/>
        </w:rPr>
        <w:t>Y</w:t>
      </w:r>
      <w:r w:rsidR="004A62A4" w:rsidRPr="0058346B">
        <w:rPr>
          <w:rFonts w:ascii="Times New Roman" w:eastAsia="Times New Roman" w:hAnsi="Times New Roman" w:cs="Times New Roman"/>
          <w:bCs/>
          <w:color w:val="000000"/>
        </w:rPr>
        <w:t>Ba</w:t>
      </w:r>
      <w:r w:rsidR="004A62A4" w:rsidRPr="0058346B">
        <w:rPr>
          <w:rFonts w:ascii="Times New Roman" w:eastAsia="Times New Roman" w:hAnsi="Times New Roman" w:cs="Times New Roman"/>
          <w:bCs/>
          <w:color w:val="000000"/>
          <w:vertAlign w:val="subscript"/>
        </w:rPr>
        <w:t>2</w:t>
      </w:r>
      <w:r w:rsidR="004A62A4" w:rsidRPr="0058346B">
        <w:rPr>
          <w:rFonts w:ascii="Times New Roman" w:eastAsia="Times New Roman" w:hAnsi="Times New Roman" w:cs="Times New Roman"/>
          <w:bCs/>
          <w:color w:val="000000"/>
        </w:rPr>
        <w:t>Cu</w:t>
      </w:r>
      <w:r w:rsidR="004A62A4" w:rsidRPr="0058346B">
        <w:rPr>
          <w:rFonts w:ascii="Times New Roman" w:eastAsia="Times New Roman" w:hAnsi="Times New Roman" w:cs="Times New Roman"/>
          <w:bCs/>
          <w:color w:val="000000"/>
          <w:vertAlign w:val="subscript"/>
        </w:rPr>
        <w:t>3</w:t>
      </w:r>
      <w:r w:rsidR="004A62A4" w:rsidRPr="0058346B">
        <w:rPr>
          <w:rFonts w:ascii="Times New Roman" w:eastAsia="Times New Roman" w:hAnsi="Times New Roman" w:cs="Times New Roman"/>
          <w:bCs/>
          <w:color w:val="000000"/>
        </w:rPr>
        <w:t>O</w:t>
      </w:r>
      <w:r w:rsidR="004A62A4" w:rsidRPr="0058346B">
        <w:rPr>
          <w:rFonts w:ascii="Times New Roman" w:eastAsia="Times New Roman" w:hAnsi="Times New Roman" w:cs="Times New Roman"/>
          <w:bCs/>
          <w:color w:val="000000"/>
          <w:vertAlign w:val="subscript"/>
        </w:rPr>
        <w:t>7-δ</w:t>
      </w:r>
      <w:r w:rsidR="004A62A4">
        <w:rPr>
          <w:rFonts w:ascii="Times New Roman" w:eastAsia="Times New Roman" w:hAnsi="Times New Roman" w:cs="Times New Roman"/>
          <w:color w:val="000000"/>
        </w:rPr>
        <w:t xml:space="preserve"> </w:t>
      </w:r>
      <w:r w:rsidR="007F2124">
        <w:rPr>
          <w:rFonts w:ascii="Times New Roman" w:eastAsia="Times New Roman" w:hAnsi="Times New Roman" w:cs="Times New Roman"/>
          <w:color w:val="000000"/>
        </w:rPr>
        <w:t xml:space="preserve">(100 nm) were </w:t>
      </w:r>
      <w:r w:rsidR="00DA38C4" w:rsidRPr="007E0D1D">
        <w:rPr>
          <w:rFonts w:ascii="Times New Roman" w:eastAsia="Times New Roman" w:hAnsi="Times New Roman" w:cs="Times New Roman"/>
        </w:rPr>
        <w:t>grown on (001) SrTiO</w:t>
      </w:r>
      <w:r w:rsidR="00DA38C4" w:rsidRPr="004A62A4">
        <w:rPr>
          <w:rFonts w:ascii="Times New Roman" w:eastAsia="Times New Roman" w:hAnsi="Times New Roman" w:cs="Times New Roman"/>
          <w:vertAlign w:val="subscript"/>
        </w:rPr>
        <w:t>3</w:t>
      </w:r>
      <w:r w:rsidR="00DA38C4" w:rsidRPr="007E0D1D">
        <w:rPr>
          <w:rFonts w:ascii="Times New Roman" w:eastAsia="Times New Roman" w:hAnsi="Times New Roman" w:cs="Times New Roman"/>
        </w:rPr>
        <w:t xml:space="preserve"> (STO) substrates</w:t>
      </w:r>
      <w:r w:rsidR="007F2124">
        <w:rPr>
          <w:rFonts w:ascii="Times New Roman" w:eastAsia="Times New Roman" w:hAnsi="Times New Roman" w:cs="Times New Roman"/>
        </w:rPr>
        <w:t xml:space="preserve"> using pulsed laser deposition</w:t>
      </w:r>
      <w:r w:rsidR="002756F8">
        <w:rPr>
          <w:rFonts w:ascii="Times New Roman" w:eastAsia="Times New Roman" w:hAnsi="Times New Roman" w:cs="Times New Roman"/>
        </w:rPr>
        <w:fldChar w:fldCharType="begin" w:fldLock="1"/>
      </w:r>
      <w:r w:rsidR="004B174D">
        <w:rPr>
          <w:rFonts w:ascii="Times New Roman" w:eastAsia="Times New Roman" w:hAnsi="Times New Roman" w:cs="Times New Roman"/>
        </w:rPr>
        <w:instrText>ADDIN CSL_CITATION { "citationItems" : [ { "id" : "ITEM-1", "itemData" : { "DOI" : "10.1109/77.919747", "ISSN" : "10518223", "author" : [ { "dropping-particle" : "", "family" : "Lorenz", "given" : "Michael", "non-dropping-particle" : "", "parse-names" : false, "suffix" : "" }, { "dropping-particle" : "", "family" : "Hochmuth", "given" : "Holger", "non-dropping-particle" : "", "parse-names" : false, "suffix" : "" }, { "dropping-particle" : "", "family" : "Matusch", "given" : "D.", "non-dropping-particle" : "", "parse-names" : false, "suffix" : "" }, { "dropping-particle" : "", "family" : "Kusunoki", "given" : "Masanobu", "non-dropping-particle" : "", "parse-names" : false, "suffix" : "" }, { "dropping-particle" : "", "family" : "Svetchnikov", "given" : "V.L.", "non-dropping-particle" : "", "parse-names" : false, "suffix" : "" }, { "dropping-particle" : "", "family" : "Riede", "given" : "Volker", "non-dropping-particle" : "", "parse-names" : false, "suffix" : "" }, { "dropping-particle" : "", "family" : "Stanca", "given" : "Ioan", "non-dropping-particle" : "", "parse-names" : false, "suffix" : "" }, { "dropping-particle" : "", "family" : "Kastner", "given" : "G.", "non-dropping-particle" : "", "parse-names" : false, "suffix" : "" }, { "dropping-particle" : "", "family" : "Hesse", "given" : "Dietrich", "non-dropping-particle" : "", "parse-names" : false, "suffix" : "" } ], "container-title" : "IEEE Transactions on Appiled Superconductivity", "id" : "ITEM-1", "issue" : "1", "issued" : { "date-parts" : [ [ "2001", "3" ] ] }, "page" : "3209-3212", "title" : "High-quality Y-Ba-Cu-O thin films by PLD-ready for market applications", "type" : "article-journal", "volume" : "11" }, "uris" : [ "http://www.mendeley.com/documents/?uuid=4b68a287-38fc-4bed-9fdc-7e9c6e169ad2" ] } ], "mendeley" : { "formattedCitation" : "&lt;sup&gt;14&lt;/sup&gt;", "plainTextFormattedCitation" : "14", "previouslyFormattedCitation" : "&lt;sup&gt;14&lt;/sup&gt;" }, "properties" : { "noteIndex" : 0 }, "schema" : "https://github.com/citation-style-language/schema/raw/master/csl-citation.json" }</w:instrText>
      </w:r>
      <w:r w:rsidR="002756F8">
        <w:rPr>
          <w:rFonts w:ascii="Times New Roman" w:eastAsia="Times New Roman" w:hAnsi="Times New Roman" w:cs="Times New Roman"/>
        </w:rPr>
        <w:fldChar w:fldCharType="separate"/>
      </w:r>
      <w:r w:rsidR="002756F8" w:rsidRPr="002756F8">
        <w:rPr>
          <w:rFonts w:ascii="Times New Roman" w:eastAsia="Times New Roman" w:hAnsi="Times New Roman" w:cs="Times New Roman"/>
          <w:noProof/>
          <w:vertAlign w:val="superscript"/>
        </w:rPr>
        <w:t>14</w:t>
      </w:r>
      <w:r w:rsidR="002756F8">
        <w:rPr>
          <w:rFonts w:ascii="Times New Roman" w:eastAsia="Times New Roman" w:hAnsi="Times New Roman" w:cs="Times New Roman"/>
        </w:rPr>
        <w:fldChar w:fldCharType="end"/>
      </w:r>
      <w:r w:rsidR="009A4F21">
        <w:rPr>
          <w:rFonts w:ascii="Times New Roman" w:eastAsia="Times New Roman" w:hAnsi="Times New Roman" w:cs="Times New Roman"/>
        </w:rPr>
        <w:t xml:space="preserve">. The </w:t>
      </w:r>
      <w:r>
        <w:rPr>
          <w:rFonts w:ascii="Times New Roman" w:eastAsia="Times New Roman" w:hAnsi="Times New Roman" w:cs="Times New Roman"/>
        </w:rPr>
        <w:t xml:space="preserve">high-symmetry </w:t>
      </w:r>
      <w:r w:rsidR="009A4F21">
        <w:rPr>
          <w:rFonts w:ascii="Times New Roman" w:eastAsia="Times New Roman" w:hAnsi="Times New Roman" w:cs="Times New Roman"/>
        </w:rPr>
        <w:t>STO substrate (cubic</w:t>
      </w:r>
      <w:r>
        <w:rPr>
          <w:rFonts w:ascii="Times New Roman" w:eastAsia="Times New Roman" w:hAnsi="Times New Roman" w:cs="Times New Roman"/>
        </w:rPr>
        <w:t>,</w:t>
      </w:r>
      <w:r w:rsidR="009A4F21">
        <w:rPr>
          <w:rFonts w:ascii="Times New Roman" w:eastAsia="Times New Roman" w:hAnsi="Times New Roman" w:cs="Times New Roman"/>
        </w:rPr>
        <w:t xml:space="preserve"> lattice parameter of 3.905 Å) is expected </w:t>
      </w:r>
      <w:r>
        <w:rPr>
          <w:rFonts w:ascii="Times New Roman" w:eastAsia="Times New Roman" w:hAnsi="Times New Roman" w:cs="Times New Roman"/>
        </w:rPr>
        <w:t xml:space="preserve">to grow with a degenerate epitaxy, </w:t>
      </w:r>
      <w:r w:rsidR="00B80F0F">
        <w:rPr>
          <w:rFonts w:ascii="Times New Roman" w:eastAsia="Times New Roman" w:hAnsi="Times New Roman" w:cs="Times New Roman"/>
        </w:rPr>
        <w:t xml:space="preserve">forming 90° twinned </w:t>
      </w:r>
      <w:r w:rsidR="003D65E3">
        <w:rPr>
          <w:rFonts w:ascii="Times New Roman" w:eastAsia="Times New Roman" w:hAnsi="Times New Roman" w:cs="Times New Roman"/>
        </w:rPr>
        <w:t>domains</w:t>
      </w:r>
      <w:r w:rsidR="00A501C9">
        <w:rPr>
          <w:rFonts w:ascii="Times New Roman" w:eastAsia="Times New Roman" w:hAnsi="Times New Roman" w:cs="Times New Roman"/>
        </w:rPr>
        <w:fldChar w:fldCharType="begin" w:fldLock="1"/>
      </w:r>
      <w:r w:rsidR="004B174D">
        <w:rPr>
          <w:rFonts w:ascii="Times New Roman" w:eastAsia="Times New Roman" w:hAnsi="Times New Roman" w:cs="Times New Roman"/>
        </w:rPr>
        <w:instrText>ADDIN CSL_CITATION { "citationItems" : [ { "id" : "ITEM-1", "itemData" : { "DOI" : "10.1063/1.362675", "ISBN" : "0021-8979", "ISSN" : "00218979", "abstract" : "Substrate selection presents particular challenges for the production of high-quality high-temperature superconducting (HTS) thin films suitable for applications. Because the substrate is generally a passive component, it is often ignored and assumed to have a negligible effect on the structure residing on top of it. There is also a technological motivation to use substrates that conventional wisdom would argue are unlikely to support high-quality HTS films. These facts have led to rediscovery of many of the fundamental issues governing the role of the substrate in determining the properties of the thin film(s) it supports. For this reason, the study of issues in substrate selection for HTS materials presents a microcosm for substrate selection more generally. We consider the major issues governing the role of the substrate in HTS thin-film technology and discuss many of the material classes and specific materials that have been studied for their suitability as substrates for HTS films.", "author" : [ { "dropping-particle" : "", "family" : "Phillips", "given" : "Julia M.", "non-dropping-particle" : "", "parse-names" : false, "suffix" : "" } ], "container-title" : "Journal of Applied Physics", "id" : "ITEM-1", "issue" : "4", "issued" : { "date-parts" : [ [ "1996" ] ] }, "page" : "1829-1848", "title" : "Substrate selection for high-temperature superconducting thin films", "type" : "article-journal", "volume" : "79" }, "uris" : [ "http://www.mendeley.com/documents/?uuid=848ed728-33d5-4a07-ac2f-f95620f65880" ] } ], "mendeley" : { "formattedCitation" : "&lt;sup&gt;15&lt;/sup&gt;", "plainTextFormattedCitation" : "15", "previouslyFormattedCitation" : "&lt;sup&gt;15&lt;/sup&gt;" }, "properties" : { "noteIndex" : 0 }, "schema" : "https://github.com/citation-style-language/schema/raw/master/csl-citation.json" }</w:instrText>
      </w:r>
      <w:r w:rsidR="00A501C9">
        <w:rPr>
          <w:rFonts w:ascii="Times New Roman" w:eastAsia="Times New Roman" w:hAnsi="Times New Roman" w:cs="Times New Roman"/>
        </w:rPr>
        <w:fldChar w:fldCharType="separate"/>
      </w:r>
      <w:r w:rsidR="00A501C9" w:rsidRPr="00A501C9">
        <w:rPr>
          <w:rFonts w:ascii="Times New Roman" w:eastAsia="Times New Roman" w:hAnsi="Times New Roman" w:cs="Times New Roman"/>
          <w:noProof/>
          <w:vertAlign w:val="superscript"/>
        </w:rPr>
        <w:t>15</w:t>
      </w:r>
      <w:r w:rsidR="00A501C9">
        <w:rPr>
          <w:rFonts w:ascii="Times New Roman" w:eastAsia="Times New Roman" w:hAnsi="Times New Roman" w:cs="Times New Roman"/>
        </w:rPr>
        <w:fldChar w:fldCharType="end"/>
      </w:r>
      <w:r w:rsidR="00B80F0F">
        <w:rPr>
          <w:rFonts w:ascii="Times New Roman" w:eastAsia="Times New Roman" w:hAnsi="Times New Roman" w:cs="Times New Roman"/>
        </w:rPr>
        <w:t xml:space="preserve">, with up-to </w:t>
      </w:r>
      <w:r w:rsidR="00176747">
        <w:rPr>
          <w:rFonts w:ascii="Times New Roman" w:eastAsia="Times New Roman" w:hAnsi="Times New Roman" w:cs="Times New Roman"/>
        </w:rPr>
        <w:t xml:space="preserve">2% </w:t>
      </w:r>
      <w:r w:rsidR="009A4F21">
        <w:rPr>
          <w:rFonts w:ascii="Times New Roman" w:eastAsia="Times New Roman" w:hAnsi="Times New Roman" w:cs="Times New Roman"/>
        </w:rPr>
        <w:t xml:space="preserve">tensile strain </w:t>
      </w:r>
      <w:r w:rsidR="00B80F0F">
        <w:rPr>
          <w:rFonts w:ascii="Times New Roman" w:eastAsia="Times New Roman" w:hAnsi="Times New Roman" w:cs="Times New Roman"/>
        </w:rPr>
        <w:t>exerted at the interface due to lattice mismatch</w:t>
      </w:r>
      <w:r w:rsidR="00A501C9">
        <w:rPr>
          <w:rFonts w:ascii="Times New Roman" w:eastAsia="Times New Roman" w:hAnsi="Times New Roman" w:cs="Times New Roman"/>
        </w:rPr>
        <w:fldChar w:fldCharType="begin" w:fldLock="1"/>
      </w:r>
      <w:r w:rsidR="004B174D">
        <w:rPr>
          <w:rFonts w:ascii="Times New Roman" w:eastAsia="Times New Roman" w:hAnsi="Times New Roman" w:cs="Times New Roman"/>
        </w:rPr>
        <w:instrText>ADDIN CSL_CITATION { "citationItems" : [ { "id" : "ITEM-1", "itemData" : { "DOI" : "10.1103/PhysRevB.39.12355", "ISSN" : "01631829", "abstract" : "Detailed x-ray scattering measurements in three dimensions are reported for thin YBa2Cu3Ox films on (001) SrTiO3 and KTaO3 substrates. The films, produced by coevaporation followed by a postdeposition anneal, consist of domains epitaxially oriented with either the a axis or the c axis aligned with the substrate normal. The in-plane epitaxy of grains with the c axis parallel to the normal shows an alignment of the 110 directions of the film and the substrate, rather than of the 100 directions as is generally presumed. We associate this alignment with a strain relaxation during the high-temperature tetragonal-to-orthorhombic phase transition. \u00a9 1989 The American Physical Society.", "author" : [ { "dropping-particle" : "", "family" : "Budai", "given" : "J. D.", "non-dropping-particle" : "", "parse-names" : false, "suffix" : "" }, { "dropping-particle" : "", "family" : "Feenstra", "given" : "R.", "non-dropping-particle" : "", "parse-names" : false, "suffix" : "" }, { "dropping-particle" : "", "family" : "Boatner", "given" : "L. A.", "non-dropping-particle" : "", "parse-names" : false, "suffix" : "" } ], "container-title" : "Physical Review B", "id" : "ITEM-1", "issue" : "16", "issued" : { "date-parts" : [ [ "1989" ] ] }, "page" : "12355-12358", "title" : "X-ray study of in-plane epitaxy of YBa&lt;sub&gt;2&lt;/sub&gt;Cu&lt;sub&gt;3&lt;/sub&gt;O&lt;sub&gt;x&lt;/sub&gt; thin films", "type" : "article-journal", "volume" : "39" }, "uris" : [ "http://www.mendeley.com/documents/?uuid=75b10715-d191-4f71-b1b8-06e3de4508b4" ] }, { "id" : "ITEM-2", "itemData" : { "DOI" : "10.1063/1.126680", "ISSN" : "0003-6951", "abstract" : "Ultrathin YBa2Cu3O7 (YBCO) films down to two unit cells thick have been prepared on LaAlO3 (LAO) and SrTiO3 (STO) substrates for the study of substrate-induced strain effects on critical transition temperature (Tc). The YBCO on LAO has a higher Tc than that on STO for very thin films, and this Tc difference increases with reduction of film thickness. X-ray diffraction experiments reveal that compressive strain exists in the a\u2013b plane for YBCO thin films on LAO, while tensile strain occurs for films on STO. The different stresses in these films account for the Tc difference.", "author" : [ { "dropping-particle" : "", "family" : "Zhai", "given" : "H. Y.", "non-dropping-particle" : "", "parse-names" : false, "suffix" : "" }, { "dropping-particle" : "", "family" : "Chu", "given" : "W. K.", "non-dropping-particle" : "", "parse-names" : false, "suffix" : "" } ], "container-title" : "Applied Physics Letters", "id" : "ITEM-2", "issue" : "23", "issued" : { "date-parts" : [ [ "2000", "6", "5" ] ] }, "page" : "3469-3471", "title" : "Effect of interfacial strain on critical temperature of YBa&lt;sub&gt;2&lt;/sub&gt;Cu&lt;sub&gt;3&lt;/sub&gt;O&lt;sub&gt;7-\u03b4&lt;/sub&gt; thin films", "type" : "article-journal", "volume" : "76" }, "uris" : [ "http://www.mendeley.com/documents/?uuid=8352df66-2f12-409f-b3da-e8a0f0332bb9" ] } ], "mendeley" : { "formattedCitation" : "&lt;sup&gt;16,17&lt;/sup&gt;", "plainTextFormattedCitation" : "16,17", "previouslyFormattedCitation" : "&lt;sup&gt;16,17&lt;/sup&gt;" }, "properties" : { "noteIndex" : 0 }, "schema" : "https://github.com/citation-style-language/schema/raw/master/csl-citation.json" }</w:instrText>
      </w:r>
      <w:r w:rsidR="00A501C9">
        <w:rPr>
          <w:rFonts w:ascii="Times New Roman" w:eastAsia="Times New Roman" w:hAnsi="Times New Roman" w:cs="Times New Roman"/>
        </w:rPr>
        <w:fldChar w:fldCharType="separate"/>
      </w:r>
      <w:r w:rsidR="00A501C9" w:rsidRPr="00A501C9">
        <w:rPr>
          <w:rFonts w:ascii="Times New Roman" w:eastAsia="Times New Roman" w:hAnsi="Times New Roman" w:cs="Times New Roman"/>
          <w:noProof/>
          <w:vertAlign w:val="superscript"/>
        </w:rPr>
        <w:t>16,17</w:t>
      </w:r>
      <w:r w:rsidR="00A501C9">
        <w:rPr>
          <w:rFonts w:ascii="Times New Roman" w:eastAsia="Times New Roman" w:hAnsi="Times New Roman" w:cs="Times New Roman"/>
        </w:rPr>
        <w:fldChar w:fldCharType="end"/>
      </w:r>
      <w:r w:rsidR="00B80F0F">
        <w:rPr>
          <w:rFonts w:ascii="Times New Roman" w:eastAsia="Times New Roman" w:hAnsi="Times New Roman" w:cs="Times New Roman"/>
        </w:rPr>
        <w:t xml:space="preserve"> (</w:t>
      </w:r>
      <w:r w:rsidR="005F7C19">
        <w:rPr>
          <w:rFonts w:ascii="Times New Roman" w:eastAsia="Times New Roman" w:hAnsi="Times New Roman" w:cs="Times New Roman"/>
        </w:rPr>
        <w:t>bulk lattice parameters of</w:t>
      </w:r>
      <w:r w:rsidR="00B80F0F">
        <w:rPr>
          <w:rFonts w:ascii="Times New Roman" w:eastAsia="Times New Roman" w:hAnsi="Times New Roman" w:cs="Times New Roman"/>
        </w:rPr>
        <w:t xml:space="preserve"> YBCO is </w:t>
      </w:r>
      <w:proofErr w:type="spellStart"/>
      <w:r w:rsidR="00B80F0F">
        <w:rPr>
          <w:rFonts w:ascii="Times New Roman" w:eastAsia="Times New Roman" w:hAnsi="Times New Roman" w:cs="Times New Roman"/>
        </w:rPr>
        <w:t>exptected</w:t>
      </w:r>
      <w:proofErr w:type="spellEnd"/>
      <w:r w:rsidR="00B80F0F">
        <w:rPr>
          <w:rFonts w:ascii="Times New Roman" w:eastAsia="Times New Roman" w:hAnsi="Times New Roman" w:cs="Times New Roman"/>
        </w:rPr>
        <w:t xml:space="preserve"> to be</w:t>
      </w:r>
      <w:r w:rsidR="005F7C19">
        <w:rPr>
          <w:rFonts w:ascii="Times New Roman" w:eastAsia="Times New Roman" w:hAnsi="Times New Roman" w:cs="Times New Roman"/>
        </w:rPr>
        <w:t xml:space="preserve"> </w:t>
      </w:r>
      <w:r w:rsidR="009A4F21" w:rsidRPr="0014125F">
        <w:rPr>
          <w:rFonts w:ascii="Times New Roman" w:eastAsia="Times New Roman" w:hAnsi="Times New Roman" w:cs="Times New Roman"/>
          <w:i/>
        </w:rPr>
        <w:t>a</w:t>
      </w:r>
      <w:r w:rsidR="009A4F21">
        <w:rPr>
          <w:rFonts w:ascii="Times New Roman" w:eastAsia="Times New Roman" w:hAnsi="Times New Roman" w:cs="Times New Roman"/>
        </w:rPr>
        <w:t xml:space="preserve"> = </w:t>
      </w:r>
      <w:r w:rsidR="00176747">
        <w:rPr>
          <w:rFonts w:ascii="Times New Roman" w:eastAsia="Times New Roman" w:hAnsi="Times New Roman" w:cs="Times New Roman"/>
        </w:rPr>
        <w:t>3.827</w:t>
      </w:r>
      <w:r w:rsidR="005F7C19">
        <w:rPr>
          <w:rFonts w:ascii="Times New Roman" w:eastAsia="Times New Roman" w:hAnsi="Times New Roman" w:cs="Times New Roman"/>
        </w:rPr>
        <w:t xml:space="preserve"> Å</w:t>
      </w:r>
      <w:r w:rsidR="009A4F21">
        <w:rPr>
          <w:rFonts w:ascii="Times New Roman" w:eastAsia="Times New Roman" w:hAnsi="Times New Roman" w:cs="Times New Roman"/>
        </w:rPr>
        <w:t xml:space="preserve">, </w:t>
      </w:r>
      <w:r w:rsidR="009A4F21" w:rsidRPr="0014125F">
        <w:rPr>
          <w:rFonts w:ascii="Times New Roman" w:eastAsia="Times New Roman" w:hAnsi="Times New Roman" w:cs="Times New Roman"/>
          <w:i/>
        </w:rPr>
        <w:t>b</w:t>
      </w:r>
      <w:r w:rsidR="009A4F21">
        <w:rPr>
          <w:rFonts w:ascii="Times New Roman" w:eastAsia="Times New Roman" w:hAnsi="Times New Roman" w:cs="Times New Roman"/>
        </w:rPr>
        <w:t xml:space="preserve"> = </w:t>
      </w:r>
      <w:r w:rsidR="00176747">
        <w:rPr>
          <w:rFonts w:ascii="Times New Roman" w:eastAsia="Times New Roman" w:hAnsi="Times New Roman" w:cs="Times New Roman"/>
        </w:rPr>
        <w:t>3.893</w:t>
      </w:r>
      <w:r w:rsidR="005F7C19">
        <w:rPr>
          <w:rFonts w:ascii="Times New Roman" w:eastAsia="Times New Roman" w:hAnsi="Times New Roman" w:cs="Times New Roman"/>
        </w:rPr>
        <w:t xml:space="preserve"> Å, and </w:t>
      </w:r>
      <w:r w:rsidR="005F7C19">
        <w:rPr>
          <w:rFonts w:ascii="Times New Roman" w:eastAsia="Times New Roman" w:hAnsi="Times New Roman" w:cs="Times New Roman"/>
          <w:i/>
        </w:rPr>
        <w:t>c</w:t>
      </w:r>
      <w:r w:rsidR="005F7C19">
        <w:rPr>
          <w:rFonts w:ascii="Times New Roman" w:eastAsia="Times New Roman" w:hAnsi="Times New Roman" w:cs="Times New Roman"/>
        </w:rPr>
        <w:t xml:space="preserve"> </w:t>
      </w:r>
      <w:r w:rsidR="00176747">
        <w:rPr>
          <w:rFonts w:ascii="Times New Roman" w:eastAsia="Times New Roman" w:hAnsi="Times New Roman" w:cs="Times New Roman"/>
        </w:rPr>
        <w:t>= 11.70</w:t>
      </w:r>
      <w:r w:rsidR="005F7C19">
        <w:rPr>
          <w:rFonts w:ascii="Times New Roman" w:eastAsia="Times New Roman" w:hAnsi="Times New Roman" w:cs="Times New Roman"/>
        </w:rPr>
        <w:t xml:space="preserve"> Å</w:t>
      </w:r>
      <w:r w:rsidR="00A501C9">
        <w:rPr>
          <w:rFonts w:ascii="Times New Roman" w:eastAsia="Times New Roman" w:hAnsi="Times New Roman" w:cs="Times New Roman"/>
        </w:rPr>
        <w:fldChar w:fldCharType="begin" w:fldLock="1"/>
      </w:r>
      <w:r w:rsidR="004B174D">
        <w:rPr>
          <w:rFonts w:ascii="Times New Roman" w:eastAsia="Times New Roman" w:hAnsi="Times New Roman" w:cs="Times New Roman"/>
        </w:rPr>
        <w:instrText>ADDIN CSL_CITATION { "citationItems" : [ { "id" : "ITEM-1", "itemData" : { "DOI" : "10.1038/328606a0", "ISSN" : "0028-0836", "abstract" : "Just after Wu et al. 1 reported superconductivity above 90 K in barium, yttrium and copper ternary oxides, the formula (YBa2Cu3O7\u2212x) and the structural arrangement (oxygen-deficient tripled-perovskite-type structure) of the superconducting phase was proposed by different groups. As theoretical proposals depend crucially on the details of the atomic arrangement reducing the dimensionality of the system, a number of structural determinations were carried out by X-ray, neutron and electron diffraction. Although these studies established the structure of the metal framework (the ordering of Ba and Y in the sequence Y\u2013Ba\u2013Ba being responsible for tripling the crystallographic c axis), discrepancies persist regarding the position of the oxygen vacancies. X-ray experiments on single crystals2\u20133 have reported that the oxygen vacancies are distributed in an ordered way in the plane containing Y atoms (z = 1/2) and statistically in the plane at z = 0. High-resolution neutron-powder diffraction4,5 showed, on the other hand, a reduction in the structure dimensionality. The oxygen vacancies in the plane at z = 0 are ordered along the a-axis, so that one-dimensional chains of square-coordinated copper ions parallel to the b\u2013c plane are formed. These results, confirmed by electron diffraction6, justify the reduction of crystal symmetry from tetragonal to orthorhombic observed in several studies. Structural differences between X-ray and neutron diffraction studies were attributed4 to the fact that single crystals used in X-ray measurements were probably highly twinned. But neutron experiments need large amounts of material, increasing the possibility of the samples being inhomogeneous. Here we report X-ray structure determination on a YBa2Cu3O7 single crystal showing a T c above 90 K. The results, in agreement with neutron-powder diffraction, confirm the complete ordering of the oxygen vacancies leading to the one-dimensional chains.", "author" : [ { "dropping-particle" : "", "family" : "Calestani", "given" : "G.", "non-dropping-particle" : "", "parse-names" : false, "suffix" : "" }, { "dropping-particle" : "", "family" : "Rizzoli", "given" : "C.", "non-dropping-particle" : "", "parse-names" : false, "suffix" : "" } ], "container-title" : "Nature", "id" : "ITEM-1", "issue" : "6131", "issued" : { "date-parts" : [ [ "1987", "8", "13" ] ] }, "page" : "606-607", "title" : "Crystal structure of the YBa&lt;sub&gt;2&lt;/sub&gt;Cu&lt;sub&gt;3&lt;/sub&gt;O&lt;sub&gt;7&lt;/sub&gt; superconductor by single-crystal X-ray diffraction", "type" : "article-journal", "volume" : "328" }, "uris" : [ "http://www.mendeley.com/documents/?uuid=fd1a6070-cf83-42c4-b7f6-977b97cd6809" ] } ], "mendeley" : { "formattedCitation" : "&lt;sup&gt;18&lt;/sup&gt;", "plainTextFormattedCitation" : "18", "previouslyFormattedCitation" : "&lt;sup&gt;18&lt;/sup&gt;" }, "properties" : { "noteIndex" : 0 }, "schema" : "https://github.com/citation-style-language/schema/raw/master/csl-citation.json" }</w:instrText>
      </w:r>
      <w:r w:rsidR="00A501C9">
        <w:rPr>
          <w:rFonts w:ascii="Times New Roman" w:eastAsia="Times New Roman" w:hAnsi="Times New Roman" w:cs="Times New Roman"/>
        </w:rPr>
        <w:fldChar w:fldCharType="separate"/>
      </w:r>
      <w:r w:rsidR="00A501C9" w:rsidRPr="00A501C9">
        <w:rPr>
          <w:rFonts w:ascii="Times New Roman" w:eastAsia="Times New Roman" w:hAnsi="Times New Roman" w:cs="Times New Roman"/>
          <w:noProof/>
          <w:vertAlign w:val="superscript"/>
        </w:rPr>
        <w:t>18</w:t>
      </w:r>
      <w:r w:rsidR="00A501C9">
        <w:rPr>
          <w:rFonts w:ascii="Times New Roman" w:eastAsia="Times New Roman" w:hAnsi="Times New Roman" w:cs="Times New Roman"/>
        </w:rPr>
        <w:fldChar w:fldCharType="end"/>
      </w:r>
      <w:r w:rsidR="00B80F0F">
        <w:rPr>
          <w:rFonts w:ascii="Times New Roman" w:eastAsia="Times New Roman" w:hAnsi="Times New Roman" w:cs="Times New Roman"/>
        </w:rPr>
        <w:t>)</w:t>
      </w:r>
      <w:r w:rsidR="009A4F21">
        <w:rPr>
          <w:rFonts w:ascii="Times New Roman" w:eastAsia="Times New Roman" w:hAnsi="Times New Roman" w:cs="Times New Roman"/>
        </w:rPr>
        <w:t>.</w:t>
      </w:r>
      <w:r w:rsidR="00B80F0F">
        <w:rPr>
          <w:rFonts w:ascii="Times New Roman" w:eastAsia="Times New Roman" w:hAnsi="Times New Roman" w:cs="Times New Roman"/>
        </w:rPr>
        <w:t xml:space="preserve"> While the strain is known to suppress </w:t>
      </w:r>
      <w:r w:rsidR="00B80F0F" w:rsidRPr="0014125F">
        <w:rPr>
          <w:rFonts w:ascii="Times New Roman" w:eastAsia="Times New Roman" w:hAnsi="Times New Roman" w:cs="Times New Roman"/>
          <w:i/>
        </w:rPr>
        <w:t>T</w:t>
      </w:r>
      <w:r w:rsidR="00B80F0F" w:rsidRPr="0014125F">
        <w:rPr>
          <w:rFonts w:ascii="Times New Roman" w:eastAsia="Times New Roman" w:hAnsi="Times New Roman" w:cs="Times New Roman"/>
          <w:i/>
          <w:vertAlign w:val="subscript"/>
        </w:rPr>
        <w:t>C</w:t>
      </w:r>
      <w:r w:rsidR="00B80F0F">
        <w:rPr>
          <w:rFonts w:ascii="Times New Roman" w:eastAsia="Times New Roman" w:hAnsi="Times New Roman" w:cs="Times New Roman"/>
        </w:rPr>
        <w:t xml:space="preserve">, the films are expected </w:t>
      </w:r>
      <w:r w:rsidR="0014125F">
        <w:rPr>
          <w:rFonts w:ascii="Times New Roman" w:eastAsia="Times New Roman" w:hAnsi="Times New Roman" w:cs="Times New Roman"/>
        </w:rPr>
        <w:t xml:space="preserve">to </w:t>
      </w:r>
      <w:r w:rsidR="009E3C64">
        <w:rPr>
          <w:rFonts w:ascii="Times New Roman" w:eastAsia="Times New Roman" w:hAnsi="Times New Roman" w:cs="Times New Roman"/>
        </w:rPr>
        <w:t xml:space="preserve">relax </w:t>
      </w:r>
      <w:r w:rsidR="00B80F0F">
        <w:rPr>
          <w:rFonts w:ascii="Times New Roman" w:eastAsia="Times New Roman" w:hAnsi="Times New Roman" w:cs="Times New Roman"/>
        </w:rPr>
        <w:t>away from the substrate/film interface</w:t>
      </w:r>
      <w:r w:rsidR="00A501C9">
        <w:rPr>
          <w:rFonts w:ascii="Times New Roman" w:eastAsia="Times New Roman" w:hAnsi="Times New Roman" w:cs="Times New Roman"/>
        </w:rPr>
        <w:fldChar w:fldCharType="begin" w:fldLock="1"/>
      </w:r>
      <w:r w:rsidR="004B174D">
        <w:rPr>
          <w:rFonts w:ascii="Times New Roman" w:eastAsia="Times New Roman" w:hAnsi="Times New Roman" w:cs="Times New Roman"/>
        </w:rPr>
        <w:instrText>ADDIN CSL_CITATION { "citationItems" : [ { "id" : "ITEM-1", "itemData" : { "DOI" : "10.1063/1.121509", "ISSN" : "0003-6951", "abstract" : "We have observed x-ray intensity oscillation fringes around low index Bragg reflections in a YBa2Cu3Ox (YBCO) thin film. By employing a combination of crystal truncation rod interference fringe measurements and x-ray reflectivity using synchrotron radiation, we have been able to probe the structures of highly oriented [001] YBCO grown on [001] SrTiO3 substrates. The results demonstrate the presence of a thin disordered surface layer, the excellent coherence between the YBCO surface and the him-substrate interface, the presence of a small (3.2 x 10(-4)) interfacial strain existing in the YBCO film. This strain exists close to the film-substrate interface and extends approximately 300 Angstrom into the micron-thick film. Our results demonstrate that high quality detailed information can be obtained, nondestructively, from thin him superconductors of thicknesses typically used for microwave and other applications. (C) 1998 American Institute of Physics.", "author" : [ { "dropping-particle" : "", "family" : "Lin", "given" : "W. J.", "non-dropping-particle" : "", "parse-names" : false, "suffix" : "" }, { "dropping-particle" : "", "family" : "Hatton", "given" : "P. D.", "non-dropping-particle" : "", "parse-names" : false, "suffix" : "" }, { "dropping-particle" : "", "family" : "Baudenbacher", "given" : "F.", "non-dropping-particle" : "", "parse-names" : false, "suffix" : "" }, { "dropping-particle" : "", "family" : "Santiso", "given" : "J.", "non-dropping-particle" : "", "parse-names" : false, "suffix" : "" } ], "container-title" : "Applied Physics Letters", "id" : "ITEM-1", "issue" : "23", "issued" : { "date-parts" : [ [ "1998", "6", "8" ] ] }, "page" : "2966-2968", "title" : "Observation of small interfacial strains in YBa&lt;sub&gt;2&lt;/sub&gt;Cu&lt;sub&gt;3&lt;/sub&gt;O&lt;sub&gt;x&lt;/sub&gt; sub-micron-thick films grown on SrTiO&lt;sub&gt;3&lt;/sub&gt; substrates", "type" : "article-journal", "volume" : "72" }, "uris" : [ "http://www.mendeley.com/documents/?uuid=c8ee8edf-b6e0-4284-99c3-c0a58ce8d556" ] }, { "id" : "ITEM-2", "itemData" : { "author" : [ { "dropping-particle" : "", "family" : "Granozio", "given" : "F. Miletto", "non-dropping-particle" : "", "parse-names" : false, "suffix" : "" }, { "dropping-particle" : "", "family" : "Ricci", "given" : "F.", "non-dropping-particle" : "", "parse-names" : false, "suffix" : "" }, { "dropping-particle" : "", "family" : "Scotti di Uccio", "given" : "U.", "non-dropping-particle" : "", "parse-names" : false, "suffix" : "" }, { "dropping-particle" : "", "family" : "Villegier", "given" : "J. C.", "non-dropping-particle" : "", "parse-names" : false, "suffix" : "" } ], "container-title" : "Physical Review B", "id" : "ITEM-2", "issue" : "10", "issued" : { "date-parts" : [ [ "1998" ] ] }, "page" : "6-9", "title" : "Orthorhombic-tetragonal transition in twin-free (110) YBa2Cu3O7 films", "type" : "article-journal", "volume" : "57" }, "uris" : [ "http://www.mendeley.com/documents/?uuid=856606ab-1dbe-45f8-b44f-c2788ceccdbe" ] } ], "mendeley" : { "formattedCitation" : "&lt;sup&gt;19,20&lt;/sup&gt;", "plainTextFormattedCitation" : "19,20", "previouslyFormattedCitation" : "&lt;sup&gt;19,20&lt;/sup&gt;" }, "properties" : { "noteIndex" : 0 }, "schema" : "https://github.com/citation-style-language/schema/raw/master/csl-citation.json" }</w:instrText>
      </w:r>
      <w:r w:rsidR="00A501C9">
        <w:rPr>
          <w:rFonts w:ascii="Times New Roman" w:eastAsia="Times New Roman" w:hAnsi="Times New Roman" w:cs="Times New Roman"/>
        </w:rPr>
        <w:fldChar w:fldCharType="separate"/>
      </w:r>
      <w:r w:rsidR="00A501C9" w:rsidRPr="00A501C9">
        <w:rPr>
          <w:rFonts w:ascii="Times New Roman" w:eastAsia="Times New Roman" w:hAnsi="Times New Roman" w:cs="Times New Roman"/>
          <w:noProof/>
          <w:vertAlign w:val="superscript"/>
        </w:rPr>
        <w:t>19,20</w:t>
      </w:r>
      <w:r w:rsidR="00A501C9">
        <w:rPr>
          <w:rFonts w:ascii="Times New Roman" w:eastAsia="Times New Roman" w:hAnsi="Times New Roman" w:cs="Times New Roman"/>
        </w:rPr>
        <w:fldChar w:fldCharType="end"/>
      </w:r>
      <w:r w:rsidR="00A501C9">
        <w:rPr>
          <w:rFonts w:ascii="Times New Roman" w:eastAsia="Times New Roman" w:hAnsi="Times New Roman" w:cs="Times New Roman"/>
        </w:rPr>
        <w:t xml:space="preserve"> </w:t>
      </w:r>
      <w:r w:rsidR="00B80F0F">
        <w:rPr>
          <w:rFonts w:ascii="Times New Roman" w:eastAsia="Times New Roman" w:hAnsi="Times New Roman" w:cs="Times New Roman"/>
        </w:rPr>
        <w:t>and show near bulk-like superconducting behavior</w:t>
      </w:r>
      <w:r w:rsidR="00A501C9">
        <w:rPr>
          <w:rFonts w:ascii="Times New Roman" w:eastAsia="Times New Roman" w:hAnsi="Times New Roman" w:cs="Times New Roman"/>
        </w:rPr>
        <w:fldChar w:fldCharType="begin" w:fldLock="1"/>
      </w:r>
      <w:r w:rsidR="004B174D">
        <w:rPr>
          <w:rFonts w:ascii="Times New Roman" w:eastAsia="Times New Roman" w:hAnsi="Times New Roman" w:cs="Times New Roman"/>
        </w:rPr>
        <w:instrText>ADDIN CSL_CITATION { "citationItems" : [ { "id" : "ITEM-1", "itemData" : { "DOI" : "10.1063/1.126680", "ISSN" : "0003-6951", "abstract" : "Ultrathin YBa2Cu3O7 (YBCO) films down to two unit cells thick have been prepared on LaAlO3 (LAO) and SrTiO3 (STO) substrates for the study of substrate-induced strain effects on critical transition temperature (Tc). The YBCO on LAO has a higher Tc than that on STO for very thin films, and this Tc difference increases with reduction of film thickness. X-ray diffraction experiments reveal that compressive strain exists in the a\u2013b plane for YBCO thin films on LAO, while tensile strain occurs for films on STO. The different stresses in these films account for the Tc difference.", "author" : [ { "dropping-particle" : "", "family" : "Zhai", "given" : "H. Y.", "non-dropping-particle" : "", "parse-names" : false, "suffix" : "" }, { "dropping-particle" : "", "family" : "Chu", "given" : "W. K.", "non-dropping-particle" : "", "parse-names" : false, "suffix" : "" } ], "container-title" : "Applied Physics Letters", "id" : "ITEM-1", "issue" : "23", "issued" : { "date-parts" : [ [ "2000", "6", "5" ] ] }, "page" : "3469-3471", "title" : "Effect of interfacial strain on critical temperature of YBa&lt;sub&gt;2&lt;/sub&gt;Cu&lt;sub&gt;3&lt;/sub&gt;O&lt;sub&gt;7-\u03b4&lt;/sub&gt; thin films", "type" : "article-journal", "volume" : "76" }, "uris" : [ "http://www.mendeley.com/documents/?uuid=8352df66-2f12-409f-b3da-e8a0f0332bb9" ] } ], "mendeley" : { "formattedCitation" : "&lt;sup&gt;17&lt;/sup&gt;", "plainTextFormattedCitation" : "17", "previouslyFormattedCitation" : "&lt;sup&gt;17&lt;/sup&gt;" }, "properties" : { "noteIndex" : 0 }, "schema" : "https://github.com/citation-style-language/schema/raw/master/csl-citation.json" }</w:instrText>
      </w:r>
      <w:r w:rsidR="00A501C9">
        <w:rPr>
          <w:rFonts w:ascii="Times New Roman" w:eastAsia="Times New Roman" w:hAnsi="Times New Roman" w:cs="Times New Roman"/>
        </w:rPr>
        <w:fldChar w:fldCharType="separate"/>
      </w:r>
      <w:r w:rsidR="00A501C9" w:rsidRPr="00A501C9">
        <w:rPr>
          <w:rFonts w:ascii="Times New Roman" w:eastAsia="Times New Roman" w:hAnsi="Times New Roman" w:cs="Times New Roman"/>
          <w:noProof/>
          <w:vertAlign w:val="superscript"/>
        </w:rPr>
        <w:t>17</w:t>
      </w:r>
      <w:r w:rsidR="00A501C9">
        <w:rPr>
          <w:rFonts w:ascii="Times New Roman" w:eastAsia="Times New Roman" w:hAnsi="Times New Roman" w:cs="Times New Roman"/>
        </w:rPr>
        <w:fldChar w:fldCharType="end"/>
      </w:r>
      <w:r w:rsidR="00B80F0F">
        <w:rPr>
          <w:rFonts w:ascii="Times New Roman" w:eastAsia="Times New Roman" w:hAnsi="Times New Roman" w:cs="Times New Roman"/>
        </w:rPr>
        <w:t>.</w:t>
      </w:r>
      <w:r w:rsidR="009A4F21">
        <w:rPr>
          <w:rFonts w:ascii="Times New Roman" w:eastAsia="Times New Roman" w:hAnsi="Times New Roman" w:cs="Times New Roman"/>
        </w:rPr>
        <w:t xml:space="preserve"> </w:t>
      </w:r>
      <w:r w:rsidR="005F7C19">
        <w:rPr>
          <w:rFonts w:ascii="Times New Roman" w:eastAsia="Times New Roman" w:hAnsi="Times New Roman" w:cs="Times New Roman"/>
        </w:rPr>
        <w:t xml:space="preserve">The films were </w:t>
      </w:r>
      <w:r w:rsidR="007F2124">
        <w:rPr>
          <w:rFonts w:ascii="Times New Roman" w:eastAsia="Times New Roman" w:hAnsi="Times New Roman" w:cs="Times New Roman"/>
        </w:rPr>
        <w:t>then</w:t>
      </w:r>
      <w:r w:rsidR="00DA38C4" w:rsidRPr="007E0D1D">
        <w:rPr>
          <w:rFonts w:ascii="Times New Roman" w:eastAsia="Times New Roman" w:hAnsi="Times New Roman" w:cs="Times New Roman"/>
        </w:rPr>
        <w:t xml:space="preserve"> sputter coated with </w:t>
      </w:r>
      <w:proofErr w:type="spellStart"/>
      <w:r w:rsidR="00DA38C4" w:rsidRPr="007E0D1D">
        <w:rPr>
          <w:rFonts w:ascii="Times New Roman" w:eastAsia="Times New Roman" w:hAnsi="Times New Roman" w:cs="Times New Roman"/>
        </w:rPr>
        <w:t>Gd</w:t>
      </w:r>
      <w:proofErr w:type="spellEnd"/>
      <w:r w:rsidR="00DA38C4" w:rsidRPr="007E0D1D">
        <w:rPr>
          <w:rFonts w:ascii="Times New Roman" w:eastAsia="Times New Roman" w:hAnsi="Times New Roman" w:cs="Times New Roman"/>
        </w:rPr>
        <w:t xml:space="preserve"> layers of varying thickness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m:t>
        </m:r>
      </m:oMath>
      <w:r w:rsidR="00DA38C4">
        <w:rPr>
          <w:rFonts w:ascii="Times New Roman" w:eastAsia="Times New Roman" w:hAnsi="Times New Roman" w:cs="Times New Roman"/>
        </w:rPr>
        <w:t xml:space="preserve"> </w:t>
      </w:r>
      <w:r w:rsidR="00DA38C4" w:rsidRPr="007E0D1D">
        <w:rPr>
          <w:rFonts w:ascii="Times New Roman" w:eastAsia="Times New Roman" w:hAnsi="Times New Roman" w:cs="Times New Roman"/>
        </w:rPr>
        <w:t>3</w:t>
      </w:r>
      <w:r w:rsidR="00D4115A" w:rsidRPr="007E0D1D">
        <w:rPr>
          <w:rFonts w:ascii="Times New Roman" w:eastAsia="Times New Roman" w:hAnsi="Times New Roman" w:cs="Times New Roman"/>
        </w:rPr>
        <w:t xml:space="preserve"> nm</w:t>
      </w:r>
      <w:r w:rsidR="00DA38C4" w:rsidRPr="007E0D1D">
        <w:rPr>
          <w:rFonts w:ascii="Times New Roman" w:eastAsia="Times New Roman" w:hAnsi="Times New Roman" w:cs="Times New Roman"/>
        </w:rPr>
        <w:t>, 7</w:t>
      </w:r>
      <w:r w:rsidR="00D4115A" w:rsidRPr="007E0D1D">
        <w:rPr>
          <w:rFonts w:ascii="Times New Roman" w:eastAsia="Times New Roman" w:hAnsi="Times New Roman" w:cs="Times New Roman"/>
        </w:rPr>
        <w:t xml:space="preserve"> nm</w:t>
      </w:r>
      <w:r w:rsidR="00DA38C4" w:rsidRPr="007E0D1D">
        <w:rPr>
          <w:rFonts w:ascii="Times New Roman" w:eastAsia="Times New Roman" w:hAnsi="Times New Roman" w:cs="Times New Roman"/>
        </w:rPr>
        <w:t xml:space="preserve">, 20 nm) </w:t>
      </w:r>
      <w:r w:rsidR="00DA38C4">
        <w:rPr>
          <w:rFonts w:ascii="Times New Roman" w:eastAsia="Times New Roman" w:hAnsi="Times New Roman" w:cs="Times New Roman"/>
        </w:rPr>
        <w:t>and an</w:t>
      </w:r>
      <w:r w:rsidR="00DA38C4" w:rsidRPr="007E0D1D">
        <w:rPr>
          <w:rFonts w:ascii="Times New Roman" w:eastAsia="Times New Roman" w:hAnsi="Times New Roman" w:cs="Times New Roman"/>
        </w:rPr>
        <w:t xml:space="preserve"> Au (5 nm)</w:t>
      </w:r>
      <w:r w:rsidR="00DA38C4">
        <w:rPr>
          <w:rFonts w:ascii="Times New Roman" w:eastAsia="Times New Roman" w:hAnsi="Times New Roman" w:cs="Times New Roman"/>
        </w:rPr>
        <w:t xml:space="preserve"> protective cap</w:t>
      </w:r>
      <w:r w:rsidR="00975531">
        <w:rPr>
          <w:rFonts w:ascii="Times New Roman" w:eastAsia="Times New Roman" w:hAnsi="Times New Roman" w:cs="Times New Roman"/>
        </w:rPr>
        <w:t xml:space="preserve">, with one film kept </w:t>
      </w:r>
      <w:r w:rsidR="004240DE">
        <w:rPr>
          <w:rFonts w:ascii="Times New Roman" w:eastAsia="Times New Roman" w:hAnsi="Times New Roman" w:cs="Times New Roman"/>
        </w:rPr>
        <w:t>in the as-grown state</w:t>
      </w:r>
      <w:r w:rsidR="00975531">
        <w:rPr>
          <w:rFonts w:ascii="Times New Roman" w:eastAsia="Times New Roman" w:hAnsi="Times New Roman" w:cs="Times New Roman"/>
        </w:rPr>
        <w:t xml:space="preserve"> for comparison</w:t>
      </w:r>
      <w:r w:rsidR="00DA38C4" w:rsidRPr="007E0D1D">
        <w:rPr>
          <w:rFonts w:ascii="Times New Roman" w:eastAsia="Times New Roman" w:hAnsi="Times New Roman" w:cs="Times New Roman"/>
        </w:rPr>
        <w:t>. High resolution X-</w:t>
      </w:r>
      <w:r w:rsidR="007F2124">
        <w:rPr>
          <w:rFonts w:ascii="Times New Roman" w:eastAsia="Times New Roman" w:hAnsi="Times New Roman" w:cs="Times New Roman"/>
        </w:rPr>
        <w:t>r</w:t>
      </w:r>
      <w:r w:rsidR="007F2124" w:rsidRPr="007E0D1D">
        <w:rPr>
          <w:rFonts w:ascii="Times New Roman" w:eastAsia="Times New Roman" w:hAnsi="Times New Roman" w:cs="Times New Roman"/>
        </w:rPr>
        <w:t xml:space="preserve">ay </w:t>
      </w:r>
      <w:r w:rsidR="000A57D3">
        <w:rPr>
          <w:rFonts w:ascii="Times New Roman" w:eastAsia="Times New Roman" w:hAnsi="Times New Roman" w:cs="Times New Roman"/>
        </w:rPr>
        <w:t>d</w:t>
      </w:r>
      <w:r w:rsidR="000A57D3" w:rsidRPr="007E0D1D">
        <w:rPr>
          <w:rFonts w:ascii="Times New Roman" w:eastAsia="Times New Roman" w:hAnsi="Times New Roman" w:cs="Times New Roman"/>
        </w:rPr>
        <w:t xml:space="preserve">iffraction </w:t>
      </w:r>
      <w:r w:rsidR="00DA38C4" w:rsidRPr="007E0D1D">
        <w:rPr>
          <w:rFonts w:ascii="Times New Roman" w:eastAsia="Times New Roman" w:hAnsi="Times New Roman" w:cs="Times New Roman"/>
        </w:rPr>
        <w:t xml:space="preserve">(XRD) </w:t>
      </w:r>
      <m:oMath>
        <m:r>
          <w:rPr>
            <w:rFonts w:ascii="Cambria Math" w:eastAsia="Times New Roman" w:hAnsi="Cambria Math" w:cs="Times New Roman"/>
          </w:rPr>
          <m:t>θ-2θ</m:t>
        </m:r>
      </m:oMath>
      <w:r w:rsidR="00DA38C4" w:rsidRPr="007E0D1D">
        <w:rPr>
          <w:rFonts w:ascii="Times New Roman" w:eastAsia="Times New Roman" w:hAnsi="Times New Roman" w:cs="Times New Roman"/>
        </w:rPr>
        <w:t xml:space="preserve"> scans </w:t>
      </w:r>
      <w:r w:rsidR="00AA0320">
        <w:rPr>
          <w:rFonts w:ascii="Times New Roman" w:eastAsia="Times New Roman" w:hAnsi="Times New Roman" w:cs="Times New Roman"/>
        </w:rPr>
        <w:t xml:space="preserve">of the as-grown film, measured </w:t>
      </w:r>
      <w:r w:rsidR="00DA38C4" w:rsidRPr="007E0D1D">
        <w:rPr>
          <w:rFonts w:ascii="Times New Roman" w:eastAsia="Times New Roman" w:hAnsi="Times New Roman" w:cs="Times New Roman"/>
        </w:rPr>
        <w:t xml:space="preserve">along the </w:t>
      </w:r>
      <w:r w:rsidR="00AA0320">
        <w:rPr>
          <w:rFonts w:ascii="Times New Roman" w:eastAsia="Times New Roman" w:hAnsi="Times New Roman" w:cs="Times New Roman"/>
        </w:rPr>
        <w:t>out-of-plane</w:t>
      </w:r>
      <w:r w:rsidR="00DA38C4" w:rsidRPr="007E0D1D">
        <w:rPr>
          <w:rFonts w:ascii="Times New Roman" w:eastAsia="Times New Roman" w:hAnsi="Times New Roman" w:cs="Times New Roman"/>
        </w:rPr>
        <w:t xml:space="preserve"> direction </w:t>
      </w:r>
      <w:r w:rsidR="00CF4717">
        <w:rPr>
          <w:rFonts w:ascii="Times New Roman" w:eastAsia="Times New Roman" w:hAnsi="Times New Roman" w:cs="Times New Roman"/>
        </w:rPr>
        <w:t>(Fig. 1</w:t>
      </w:r>
      <w:r w:rsidR="000E231D">
        <w:rPr>
          <w:rFonts w:ascii="Times New Roman" w:eastAsia="Times New Roman" w:hAnsi="Times New Roman" w:cs="Times New Roman"/>
        </w:rPr>
        <w:t>a</w:t>
      </w:r>
      <w:r w:rsidR="00CF4717">
        <w:rPr>
          <w:rFonts w:ascii="Times New Roman" w:eastAsia="Times New Roman" w:hAnsi="Times New Roman" w:cs="Times New Roman"/>
        </w:rPr>
        <w:t xml:space="preserve">) </w:t>
      </w:r>
      <w:r w:rsidR="00DA38C4">
        <w:rPr>
          <w:rFonts w:ascii="Times New Roman" w:eastAsia="Times New Roman" w:hAnsi="Times New Roman" w:cs="Times New Roman"/>
        </w:rPr>
        <w:t xml:space="preserve">show </w:t>
      </w:r>
      <w:r w:rsidR="00AA0320">
        <w:rPr>
          <w:rFonts w:ascii="Times New Roman" w:eastAsia="Times New Roman" w:hAnsi="Times New Roman" w:cs="Times New Roman"/>
        </w:rPr>
        <w:t xml:space="preserve">only the </w:t>
      </w:r>
      <m:oMath>
        <m:r>
          <w:rPr>
            <w:rFonts w:ascii="Cambria Math" w:eastAsia="Times New Roman" w:hAnsi="Cambria Math" w:cs="Times New Roman"/>
          </w:rPr>
          <m:t>(00l)</m:t>
        </m:r>
      </m:oMath>
      <w:r w:rsidR="00AA0320">
        <w:rPr>
          <w:rFonts w:ascii="Times New Roman" w:eastAsia="Times New Roman" w:hAnsi="Times New Roman" w:cs="Times New Roman"/>
        </w:rPr>
        <w:t xml:space="preserve"> family of peaks, confirming the ep</w:t>
      </w:r>
      <w:proofErr w:type="spellStart"/>
      <w:r w:rsidR="00AA0320">
        <w:rPr>
          <w:rFonts w:ascii="Times New Roman" w:eastAsia="Times New Roman" w:hAnsi="Times New Roman" w:cs="Times New Roman"/>
        </w:rPr>
        <w:t>itaxial</w:t>
      </w:r>
      <w:proofErr w:type="spellEnd"/>
      <w:r w:rsidR="00AA0320">
        <w:rPr>
          <w:rFonts w:ascii="Times New Roman" w:eastAsia="Times New Roman" w:hAnsi="Times New Roman" w:cs="Times New Roman"/>
        </w:rPr>
        <w:t xml:space="preserve"> growth</w:t>
      </w:r>
      <w:r w:rsidR="009A4F21">
        <w:rPr>
          <w:rFonts w:ascii="Times New Roman" w:eastAsia="Times New Roman" w:hAnsi="Times New Roman" w:cs="Times New Roman"/>
        </w:rPr>
        <w:t xml:space="preserve"> and giving a </w:t>
      </w:r>
      <w:r w:rsidR="009A4F21" w:rsidRPr="0014125F">
        <w:rPr>
          <w:rFonts w:ascii="Times New Roman" w:eastAsia="Times New Roman" w:hAnsi="Times New Roman" w:cs="Times New Roman"/>
          <w:i/>
        </w:rPr>
        <w:t>c</w:t>
      </w:r>
      <w:r w:rsidR="009A4F21">
        <w:rPr>
          <w:rFonts w:ascii="Times New Roman" w:eastAsia="Times New Roman" w:hAnsi="Times New Roman" w:cs="Times New Roman"/>
        </w:rPr>
        <w:t xml:space="preserve">-axis </w:t>
      </w:r>
      <w:r w:rsidR="00DA38C4">
        <w:rPr>
          <w:rFonts w:ascii="Times New Roman" w:eastAsia="Times New Roman" w:hAnsi="Times New Roman" w:cs="Times New Roman"/>
        </w:rPr>
        <w:t xml:space="preserve">lattice parameter of </w:t>
      </w:r>
      <w:r w:rsidR="00DA38C4" w:rsidRPr="0014367C">
        <w:rPr>
          <w:rFonts w:ascii="Times New Roman" w:eastAsia="Times New Roman" w:hAnsi="Times New Roman" w:cs="Times New Roman"/>
        </w:rPr>
        <w:t>11.6780</w:t>
      </w:r>
      <w:r w:rsidR="000A57D3">
        <w:rPr>
          <w:rFonts w:ascii="Times New Roman" w:eastAsia="Times New Roman" w:hAnsi="Times New Roman" w:cs="Times New Roman"/>
        </w:rPr>
        <w:t xml:space="preserve"> </w:t>
      </w:r>
      <w:r w:rsidR="00DA38C4" w:rsidRPr="0014367C">
        <w:rPr>
          <w:rFonts w:ascii="Times New Roman" w:eastAsia="Times New Roman" w:hAnsi="Times New Roman" w:cs="Times New Roman"/>
        </w:rPr>
        <w:t>±</w:t>
      </w:r>
      <w:r w:rsidR="000A57D3">
        <w:rPr>
          <w:rFonts w:ascii="Times New Roman" w:eastAsia="Times New Roman" w:hAnsi="Times New Roman" w:cs="Times New Roman"/>
        </w:rPr>
        <w:t xml:space="preserve"> </w:t>
      </w:r>
      <w:r w:rsidR="00DA38C4" w:rsidRPr="0014367C">
        <w:rPr>
          <w:rFonts w:ascii="Times New Roman" w:eastAsia="Times New Roman" w:hAnsi="Times New Roman" w:cs="Times New Roman"/>
        </w:rPr>
        <w:t xml:space="preserve">0.0004 </w:t>
      </w:r>
      <w:r w:rsidR="00DA38C4">
        <w:rPr>
          <w:rFonts w:ascii="Times New Roman" w:eastAsia="Times New Roman" w:hAnsi="Times New Roman" w:cs="Times New Roman"/>
        </w:rPr>
        <w:t xml:space="preserve">Å </w:t>
      </w:r>
      <w:r w:rsidR="00DA38C4" w:rsidRPr="0014367C">
        <w:rPr>
          <w:rFonts w:ascii="Times New Roman" w:eastAsia="Times New Roman" w:hAnsi="Times New Roman" w:cs="Times New Roman"/>
        </w:rPr>
        <w:t>(stat)</w:t>
      </w:r>
      <w:r w:rsidR="009A4F21">
        <w:rPr>
          <w:rFonts w:ascii="Times New Roman" w:eastAsia="Times New Roman" w:hAnsi="Times New Roman" w:cs="Times New Roman"/>
        </w:rPr>
        <w:t xml:space="preserve">, </w:t>
      </w:r>
      <w:r w:rsidR="00B80F0F">
        <w:rPr>
          <w:rFonts w:ascii="Times New Roman" w:eastAsia="Times New Roman" w:hAnsi="Times New Roman" w:cs="Times New Roman"/>
        </w:rPr>
        <w:t>similar to the bulk values</w:t>
      </w:r>
      <w:r w:rsidR="007E73FE">
        <w:rPr>
          <w:rFonts w:ascii="Times New Roman" w:eastAsia="Times New Roman" w:hAnsi="Times New Roman" w:cs="Times New Roman"/>
        </w:rPr>
        <w:fldChar w:fldCharType="begin" w:fldLock="1"/>
      </w:r>
      <w:r w:rsidR="004B174D">
        <w:rPr>
          <w:rFonts w:ascii="Times New Roman" w:eastAsia="Times New Roman" w:hAnsi="Times New Roman" w:cs="Times New Roman"/>
        </w:rPr>
        <w:instrText>ADDIN CSL_CITATION { "citationItems" : [ { "id" : "ITEM-1", "itemData" : { "DOI" : "10.1038/328606a0", "ISSN" : "0028-0836", "abstract" : "Just after Wu et al. 1 reported superconductivity above 90 K in barium, yttrium and copper ternary oxides, the formula (YBa2Cu3O7\u2212x) and the structural arrangement (oxygen-deficient tripled-perovskite-type structure) of the superconducting phase was proposed by different groups. As theoretical proposals depend crucially on the details of the atomic arrangement reducing the dimensionality of the system, a number of structural determinations were carried out by X-ray, neutron and electron diffraction. Although these studies established the structure of the metal framework (the ordering of Ba and Y in the sequence Y\u2013Ba\u2013Ba being responsible for tripling the crystallographic c axis), discrepancies persist regarding the position of the oxygen vacancies. X-ray experiments on single crystals2\u20133 have reported that the oxygen vacancies are distributed in an ordered way in the plane containing Y atoms (z = 1/2) and statistically in the plane at z = 0. High-resolution neutron-powder diffraction4,5 showed, on the other hand, a reduction in the structure dimensionality. The oxygen vacancies in the plane at z = 0 are ordered along the a-axis, so that one-dimensional chains of square-coordinated copper ions parallel to the b\u2013c plane are formed. These results, confirmed by electron diffraction6, justify the reduction of crystal symmetry from tetragonal to orthorhombic observed in several studies. Structural differences between X-ray and neutron diffraction studies were attributed4 to the fact that single crystals used in X-ray measurements were probably highly twinned. But neutron experiments need large amounts of material, increasing the possibility of the samples being inhomogeneous. Here we report X-ray structure determination on a YBa2Cu3O7 single crystal showing a T c above 90 K. The results, in agreement with neutron-powder diffraction, confirm the complete ordering of the oxygen vacancies leading to the one-dimensional chains.", "author" : [ { "dropping-particle" : "", "family" : "Calestani", "given" : "G.", "non-dropping-particle" : "", "parse-names" : false, "suffix" : "" }, { "dropping-particle" : "", "family" : "Rizzoli", "given" : "C.", "non-dropping-particle" : "", "parse-names" : false, "suffix" : "" } ], "container-title" : "Nature", "id" : "ITEM-1", "issue" : "6131", "issued" : { "date-parts" : [ [ "1987", "8", "13" ] ] }, "page" : "606-607", "title" : "Crystal structure of the YBa&lt;sub&gt;2&lt;/sub&gt;Cu&lt;sub&gt;3&lt;/sub&gt;O&lt;sub&gt;7&lt;/sub&gt; superconductor by single-crystal X-ray diffraction", "type" : "article-journal", "volume" : "328" }, "uris" : [ "http://www.mendeley.com/documents/?uuid=fd1a6070-cf83-42c4-b7f6-977b97cd6809" ] } ], "mendeley" : { "formattedCitation" : "&lt;sup&gt;18&lt;/sup&gt;", "plainTextFormattedCitation" : "18", "previouslyFormattedCitation" : "&lt;sup&gt;18&lt;/sup&gt;" }, "properties" : { "noteIndex" : 0 }, "schema" : "https://github.com/citation-style-language/schema/raw/master/csl-citation.json" }</w:instrText>
      </w:r>
      <w:r w:rsidR="007E73FE">
        <w:rPr>
          <w:rFonts w:ascii="Times New Roman" w:eastAsia="Times New Roman" w:hAnsi="Times New Roman" w:cs="Times New Roman"/>
        </w:rPr>
        <w:fldChar w:fldCharType="separate"/>
      </w:r>
      <w:r w:rsidR="007E73FE" w:rsidRPr="007E73FE">
        <w:rPr>
          <w:rFonts w:ascii="Times New Roman" w:eastAsia="Times New Roman" w:hAnsi="Times New Roman" w:cs="Times New Roman"/>
          <w:noProof/>
          <w:vertAlign w:val="superscript"/>
        </w:rPr>
        <w:t>18</w:t>
      </w:r>
      <w:r w:rsidR="007E73FE">
        <w:rPr>
          <w:rFonts w:ascii="Times New Roman" w:eastAsia="Times New Roman" w:hAnsi="Times New Roman" w:cs="Times New Roman"/>
        </w:rPr>
        <w:fldChar w:fldCharType="end"/>
      </w:r>
      <w:r w:rsidR="00056F4F">
        <w:rPr>
          <w:rFonts w:ascii="Times New Roman" w:eastAsia="Times New Roman" w:hAnsi="Times New Roman" w:cs="Times New Roman"/>
        </w:rPr>
        <w:t xml:space="preserve">. The slightly smaller </w:t>
      </w:r>
      <w:r w:rsidR="00056F4F" w:rsidRPr="0014125F">
        <w:rPr>
          <w:rFonts w:ascii="Times New Roman" w:eastAsia="Times New Roman" w:hAnsi="Times New Roman" w:cs="Times New Roman"/>
          <w:i/>
        </w:rPr>
        <w:t>c</w:t>
      </w:r>
      <w:r w:rsidR="00056F4F">
        <w:rPr>
          <w:rFonts w:ascii="Times New Roman" w:eastAsia="Times New Roman" w:hAnsi="Times New Roman" w:cs="Times New Roman"/>
        </w:rPr>
        <w:t xml:space="preserve">-axis lattice parameter </w:t>
      </w:r>
      <w:r w:rsidR="00B80F0F">
        <w:rPr>
          <w:rFonts w:ascii="Times New Roman" w:eastAsia="Times New Roman" w:hAnsi="Times New Roman" w:cs="Times New Roman"/>
        </w:rPr>
        <w:t xml:space="preserve">may be </w:t>
      </w:r>
      <w:r w:rsidR="00056F4F">
        <w:rPr>
          <w:rFonts w:ascii="Times New Roman" w:eastAsia="Times New Roman" w:hAnsi="Times New Roman" w:cs="Times New Roman"/>
        </w:rPr>
        <w:t xml:space="preserve">due to the </w:t>
      </w:r>
      <w:r w:rsidR="00B80F0F">
        <w:rPr>
          <w:rFonts w:ascii="Times New Roman" w:eastAsia="Times New Roman" w:hAnsi="Times New Roman" w:cs="Times New Roman"/>
        </w:rPr>
        <w:t>tensile strain from the substrate</w:t>
      </w:r>
      <w:r w:rsidR="00E65F1C">
        <w:rPr>
          <w:rFonts w:ascii="Times New Roman" w:eastAsia="Times New Roman" w:hAnsi="Times New Roman" w:cs="Times New Roman"/>
        </w:rPr>
        <w:fldChar w:fldCharType="begin" w:fldLock="1"/>
      </w:r>
      <w:r w:rsidR="004B174D">
        <w:rPr>
          <w:rFonts w:ascii="Times New Roman" w:eastAsia="Times New Roman" w:hAnsi="Times New Roman" w:cs="Times New Roman"/>
        </w:rPr>
        <w:instrText>ADDIN CSL_CITATION { "citationItems" : [ { "id" : "ITEM-1", "itemData" : { "DOI" : "10.1063/1.2803220", "ISSN" : "0003-6951", "abstract" : "The ferromagnetic properties of epitaxial La0.5Sr0.5CoO3 thin films have been studied. The magnetic transition is affected by both strain and finite thickness. We have used a series of films of different thicknesses and on different substrates in order to quantitatively determine the change in Curie temperature contributed by each effect. The phase diagram of TC versus in-plane strain suggests that the ferromagnetic transition temperature is suppressed by tensile strain and enhanced by compressive strain. The general method of separating strain and finite thickness effects should be applicable to any ordering phase transition in thin films. [ABSTRACT FROM AUTHOR] Copyright of Applied Physics Letters is the property of American Institute of Physics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"Xie", "given" : "Changkun", "non-dropping-particle" : "", "parse-names" : false, "suffix" : "" }, { "dropping-particle" : "", "family" : "Budnick", "given" : "J. I.", "non-dropping-particle" : "", "parse-names" : false, "suffix" : "" }, { "dropping-particle" : "", "family" : "Wells", "given" : "B. O.", "non-dropping-particle" : "", "parse-names" : false, "suffix" : "" }, { "dropping-particle" : "", "family" : "Woicik", "given" : "J. C.", "non-dropping-particle" : "", "parse-names" : false, "suffix" : "" } ], "container-title" : "Applied Physics Letters", "id" : "ITEM-1", "issue" : "17", "issued" : { "date-parts" : [ [ "2007", "10", "22" ] ] }, "page" : "172509", "title" : "Separation of the strain and finite size effect on the ferromagnetic properties of La&lt;sub&gt;0.5&lt;/sub&gt;Sr&lt;sub&gt;0.5&lt;/sub&gt;CoO&lt;sub&gt;3&lt;/sub&gt; thin films", "type" : "article-journal", "volume" : "91" }, "uris" : [ "http://www.mendeley.com/documents/?uuid=5906280f-e101-4f1b-9886-15f9a687a05e" ] } ], "mendeley" : { "formattedCitation" : "&lt;sup&gt;21&lt;/sup&gt;", "plainTextFormattedCitation" : "21", "previouslyFormattedCitation" : "&lt;sup&gt;21&lt;/sup&gt;" }, "properties" : { "noteIndex" : 0 }, "schema" : "https://github.com/citation-style-language/schema/raw/master/csl-citation.json" }</w:instrText>
      </w:r>
      <w:r w:rsidR="00E65F1C">
        <w:rPr>
          <w:rFonts w:ascii="Times New Roman" w:eastAsia="Times New Roman" w:hAnsi="Times New Roman" w:cs="Times New Roman"/>
        </w:rPr>
        <w:fldChar w:fldCharType="separate"/>
      </w:r>
      <w:r w:rsidR="00E65F1C" w:rsidRPr="00E65F1C">
        <w:rPr>
          <w:rFonts w:ascii="Times New Roman" w:eastAsia="Times New Roman" w:hAnsi="Times New Roman" w:cs="Times New Roman"/>
          <w:noProof/>
          <w:vertAlign w:val="superscript"/>
        </w:rPr>
        <w:t>21</w:t>
      </w:r>
      <w:r w:rsidR="00E65F1C">
        <w:rPr>
          <w:rFonts w:ascii="Times New Roman" w:eastAsia="Times New Roman" w:hAnsi="Times New Roman" w:cs="Times New Roman"/>
        </w:rPr>
        <w:fldChar w:fldCharType="end"/>
      </w:r>
      <w:r w:rsidR="009A4F21">
        <w:rPr>
          <w:rFonts w:ascii="Times New Roman" w:eastAsia="Times New Roman" w:hAnsi="Times New Roman" w:cs="Times New Roman"/>
        </w:rPr>
        <w:t>.</w:t>
      </w:r>
      <w:r w:rsidR="00DA38C4">
        <w:rPr>
          <w:rFonts w:ascii="Times New Roman" w:eastAsia="Times New Roman" w:hAnsi="Times New Roman" w:cs="Times New Roman"/>
        </w:rPr>
        <w:t xml:space="preserve"> As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oMath>
      <w:r w:rsidR="00DA38C4">
        <w:rPr>
          <w:rFonts w:ascii="Times New Roman" w:eastAsia="Times New Roman" w:hAnsi="Times New Roman" w:cs="Times New Roman"/>
        </w:rPr>
        <w:t xml:space="preserve"> is increased, a</w:t>
      </w:r>
      <w:r w:rsidR="00DA38C4" w:rsidRPr="007E0D1D">
        <w:rPr>
          <w:rFonts w:ascii="Times New Roman" w:eastAsia="Times New Roman" w:hAnsi="Times New Roman" w:cs="Times New Roman"/>
        </w:rPr>
        <w:t xml:space="preserve"> monotonic shift towards lower </w:t>
      </w:r>
      <m:oMath>
        <m:r>
          <w:rPr>
            <w:rFonts w:ascii="Cambria Math" w:eastAsia="Times New Roman" w:hAnsi="Cambria Math" w:cs="Times New Roman"/>
          </w:rPr>
          <m:t>2θ</m:t>
        </m:r>
      </m:oMath>
      <w:r w:rsidR="00DA38C4">
        <w:rPr>
          <w:rFonts w:ascii="Times New Roman" w:eastAsia="Times New Roman" w:hAnsi="Times New Roman" w:cs="Times New Roman"/>
        </w:rPr>
        <w:t xml:space="preserve"> is observed </w:t>
      </w:r>
      <w:r w:rsidR="00DA38C4" w:rsidRPr="007E0D1D">
        <w:rPr>
          <w:rFonts w:ascii="Times New Roman" w:eastAsia="Times New Roman" w:hAnsi="Times New Roman" w:cs="Times New Roman"/>
        </w:rPr>
        <w:t xml:space="preserve">in the YBCO </w:t>
      </w:r>
      <m:oMath>
        <m:r>
          <w:rPr>
            <w:rFonts w:ascii="Cambria Math" w:eastAsia="Times New Roman" w:hAnsi="Cambria Math" w:cs="Times New Roman"/>
          </w:rPr>
          <m:t>(00l)</m:t>
        </m:r>
      </m:oMath>
      <w:r w:rsidR="00DA38C4" w:rsidRPr="007E0D1D">
        <w:rPr>
          <w:rFonts w:ascii="Times New Roman" w:eastAsia="Times New Roman" w:hAnsi="Times New Roman" w:cs="Times New Roman"/>
        </w:rPr>
        <w:t xml:space="preserve"> diffraction peak</w:t>
      </w:r>
      <w:r w:rsidR="00CF4717">
        <w:rPr>
          <w:rFonts w:ascii="Times New Roman" w:eastAsia="Times New Roman" w:hAnsi="Times New Roman" w:cs="Times New Roman"/>
        </w:rPr>
        <w:t>s</w:t>
      </w:r>
      <w:r w:rsidR="00DA38C4" w:rsidRPr="007E0D1D">
        <w:rPr>
          <w:rFonts w:ascii="Times New Roman" w:eastAsia="Times New Roman" w:hAnsi="Times New Roman" w:cs="Times New Roman"/>
        </w:rPr>
        <w:t xml:space="preserve"> indicating expansion </w:t>
      </w:r>
      <w:r w:rsidR="000C649F">
        <w:rPr>
          <w:rFonts w:ascii="Times New Roman" w:eastAsia="Times New Roman" w:hAnsi="Times New Roman" w:cs="Times New Roman"/>
        </w:rPr>
        <w:t>in</w:t>
      </w:r>
      <w:r w:rsidR="00DA38C4" w:rsidRPr="007E0D1D">
        <w:rPr>
          <w:rFonts w:ascii="Times New Roman" w:eastAsia="Times New Roman" w:hAnsi="Times New Roman" w:cs="Times New Roman"/>
        </w:rPr>
        <w:t xml:space="preserve"> the </w:t>
      </w:r>
      <w:r w:rsidR="00DA38C4" w:rsidRPr="0014125F">
        <w:rPr>
          <w:rFonts w:ascii="Times New Roman" w:eastAsia="Times New Roman" w:hAnsi="Times New Roman" w:cs="Times New Roman"/>
          <w:i/>
        </w:rPr>
        <w:t>c</w:t>
      </w:r>
      <w:r w:rsidR="00DA38C4" w:rsidRPr="007E0D1D">
        <w:rPr>
          <w:rFonts w:ascii="Times New Roman" w:eastAsia="Times New Roman" w:hAnsi="Times New Roman" w:cs="Times New Roman"/>
        </w:rPr>
        <w:t>-axis</w:t>
      </w:r>
      <w:r w:rsidR="0099688A">
        <w:rPr>
          <w:rFonts w:ascii="Times New Roman" w:eastAsia="Times New Roman" w:hAnsi="Times New Roman" w:cs="Times New Roman"/>
        </w:rPr>
        <w:t xml:space="preserve">. Similar lattice expansion has previously been noted in </w:t>
      </w:r>
      <w:r w:rsidR="0089655E">
        <w:rPr>
          <w:rFonts w:ascii="Times New Roman" w:eastAsia="Times New Roman" w:hAnsi="Times New Roman" w:cs="Times New Roman"/>
        </w:rPr>
        <w:t>other</w:t>
      </w:r>
      <w:r w:rsidR="0099688A">
        <w:rPr>
          <w:rFonts w:ascii="Times New Roman" w:eastAsia="Times New Roman" w:hAnsi="Times New Roman" w:cs="Times New Roman"/>
        </w:rPr>
        <w:t xml:space="preserve"> perovskite systems</w:t>
      </w:r>
      <w:r w:rsidR="00C2546F">
        <w:rPr>
          <w:rFonts w:ascii="Times New Roman" w:eastAsia="Times New Roman" w:hAnsi="Times New Roman" w:cs="Times New Roman"/>
        </w:rPr>
        <w:fldChar w:fldCharType="begin" w:fldLock="1"/>
      </w:r>
      <w:r w:rsidR="004B174D">
        <w:rPr>
          <w:rFonts w:ascii="Times New Roman" w:eastAsia="Times New Roman" w:hAnsi="Times New Roman" w:cs="Times New Roman"/>
        </w:rPr>
        <w:instrText>ADDIN CSL_CITATION { "citationItems" : [ { "id" : "ITEM-1", "itemData" : { "DOI" : "10.1016/S0167-2738(03)00281-9", "ISBN" : "01672738", "ISSN" : "01672738", "abstract" : "Volume variation of dense LaMnO3+\u03b4specimens was measured at elevated temperatures and in stepwise changes of oxygen partial pressure. The specimen expanded upon reduction at fixed temperatures, and its dependence on temperature and oxygen partial pressure conformed to that of oxygen-deficit nonstoichiometry, which was formulated on the basis of a defect model by Mizusaki et al. [Solid State Ionics 129 (2000) 163]. The measured expansion was in almost linear relationship with the oxygen nonstoichiometry. In consideration of reported behavior that the unit cell shrinks upon Sr-doping and upon formation of cation vacancy, the origin of the expansion upon reduction is regarded as the increase in the size of B-site cation, which accompanies the charge compensation for the formation of oxide ion vacancies. The expansion rate that was estimated from the variation in averaged ionic radius of Mn was higher than the experimentally observed one; it is supposed that the effect of the increase in B-site radius is partly offset by the increase in the crystallographic distortion. \u00a9 2003 Elsevier B.V. All rights reserved.", "author" : [ { "dropping-particle" : "", "family" : "Miyoshi", "given" : "Shogo", "non-dropping-particle" : "", "parse-names" : false, "suffix" : "" }, { "dropping-particle" : "", "family" : "Hong", "given" : "Jeong Oh", "non-dropping-particle" : "", "parse-names" : false, "suffix" : "" }, { "dropping-particle" : "", "family" : "Yashiro", "given" : "Keiji", "non-dropping-particle" : "", "parse-names" : false, "suffix" : "" }, { "dropping-particle" : "", "family" : "Kaimai", "given" : "Atsushi", "non-dropping-particle" : "", "parse-names" : false, "suffix" : "" }, { "dropping-particle" : "", "family" : "Nigara", "given" : "Yutaka", "non-dropping-particle" : "", "parse-names" : false, "suffix" : "" }, { "dropping-particle" : "", "family" : "Kawamura", "given" : "Kenichi", "non-dropping-particle" : "", "parse-names" : false, "suffix" : "" }, { "dropping-particle" : "", "family" : "Kawada", "given" : "Tatsuya", "non-dropping-particle" : "", "parse-names" : false, "suffix" : "" }, { "dropping-particle" : "", "family" : "Mizusaki", "given" : "Junichiro", "non-dropping-particle" : "", "parse-names" : false, "suffix" : "" } ], "container-title" : "Solid State Ionics", "id" : "ITEM-1", "issue" : "3-4", "issued" : { "date-parts" : [ [ "2003", "8" ] ] }, "page" : "209-217", "title" : "Lattice expansion upon reduction of perovskite-type LaMnO&lt;sub&gt;3&lt;/sub&gt; with oxygen-deficit nonstoichiometry", "type" : "article-journal", "volume" : "161" }, "uris" : [ "http://www.mendeley.com/documents/?uuid=31552fd7-2f1d-43be-8794-e015f6a084f0" ] } ], "mendeley" : { "formattedCitation" : "&lt;sup&gt;22&lt;/sup&gt;", "plainTextFormattedCitation" : "22", "previouslyFormattedCitation" : "&lt;sup&gt;22&lt;/sup&gt;" }, "properties" : { "noteIndex" : 0 }, "schema" : "https://github.com/citation-style-language/schema/raw/master/csl-citation.json" }</w:instrText>
      </w:r>
      <w:r w:rsidR="00C2546F">
        <w:rPr>
          <w:rFonts w:ascii="Times New Roman" w:eastAsia="Times New Roman" w:hAnsi="Times New Roman" w:cs="Times New Roman"/>
        </w:rPr>
        <w:fldChar w:fldCharType="separate"/>
      </w:r>
      <w:r w:rsidR="00E65F1C" w:rsidRPr="00E65F1C">
        <w:rPr>
          <w:rFonts w:ascii="Times New Roman" w:eastAsia="Times New Roman" w:hAnsi="Times New Roman" w:cs="Times New Roman"/>
          <w:noProof/>
          <w:vertAlign w:val="superscript"/>
        </w:rPr>
        <w:t>22</w:t>
      </w:r>
      <w:r w:rsidR="00C2546F">
        <w:rPr>
          <w:rFonts w:ascii="Times New Roman" w:eastAsia="Times New Roman" w:hAnsi="Times New Roman" w:cs="Times New Roman"/>
        </w:rPr>
        <w:fldChar w:fldCharType="end"/>
      </w:r>
      <w:r w:rsidR="001A58B9">
        <w:rPr>
          <w:rFonts w:ascii="Times New Roman" w:eastAsia="Times New Roman" w:hAnsi="Times New Roman" w:cs="Times New Roman"/>
        </w:rPr>
        <w:t xml:space="preserve"> and is a signature of oxygen depletion</w:t>
      </w:r>
      <w:r w:rsidR="0099688A">
        <w:rPr>
          <w:rFonts w:ascii="Times New Roman" w:eastAsia="Times New Roman" w:hAnsi="Times New Roman" w:cs="Times New Roman"/>
        </w:rPr>
        <w:t xml:space="preserve">. </w:t>
      </w:r>
      <w:r w:rsidR="00971112">
        <w:rPr>
          <w:rFonts w:ascii="Times New Roman" w:eastAsia="Times New Roman" w:hAnsi="Times New Roman" w:cs="Times New Roman"/>
        </w:rPr>
        <w:t xml:space="preserve">In addition to the out-of-plane direction, the </w:t>
      </w:r>
      <w:r w:rsidR="00056F4F">
        <w:rPr>
          <w:rFonts w:ascii="Times New Roman" w:eastAsia="Times New Roman" w:hAnsi="Times New Roman" w:cs="Times New Roman"/>
        </w:rPr>
        <w:t xml:space="preserve">in-plane </w:t>
      </w:r>
      <w:r w:rsidR="00971112">
        <w:rPr>
          <w:rFonts w:ascii="Times New Roman" w:eastAsia="Times New Roman" w:hAnsi="Times New Roman" w:cs="Times New Roman"/>
        </w:rPr>
        <w:t xml:space="preserve">structure of the films was probed </w:t>
      </w:r>
      <w:r w:rsidR="00056F4F">
        <w:rPr>
          <w:rFonts w:ascii="Times New Roman" w:eastAsia="Times New Roman" w:hAnsi="Times New Roman" w:cs="Times New Roman"/>
        </w:rPr>
        <w:t xml:space="preserve">using </w:t>
      </w:r>
      <w:r w:rsidR="000A57D3">
        <w:rPr>
          <w:rFonts w:ascii="Times New Roman" w:eastAsia="Times New Roman" w:hAnsi="Times New Roman" w:cs="Times New Roman"/>
        </w:rPr>
        <w:t>reciprocal s</w:t>
      </w:r>
      <w:r w:rsidR="00971112">
        <w:rPr>
          <w:rFonts w:ascii="Times New Roman" w:eastAsia="Times New Roman" w:hAnsi="Times New Roman" w:cs="Times New Roman"/>
        </w:rPr>
        <w:t xml:space="preserve">pace </w:t>
      </w:r>
      <w:r w:rsidR="000A57D3">
        <w:rPr>
          <w:rFonts w:ascii="Times New Roman" w:eastAsia="Times New Roman" w:hAnsi="Times New Roman" w:cs="Times New Roman"/>
        </w:rPr>
        <w:t xml:space="preserve">maps </w:t>
      </w:r>
      <w:r w:rsidR="007A3499">
        <w:rPr>
          <w:rFonts w:ascii="Times New Roman" w:eastAsia="Times New Roman" w:hAnsi="Times New Roman" w:cs="Times New Roman"/>
        </w:rPr>
        <w:t>(RSMs)</w:t>
      </w:r>
      <w:r w:rsidR="00971112">
        <w:rPr>
          <w:rFonts w:ascii="Times New Roman" w:eastAsia="Times New Roman" w:hAnsi="Times New Roman" w:cs="Times New Roman"/>
        </w:rPr>
        <w:t xml:space="preserve"> taken near the </w:t>
      </w:r>
      <m:oMath>
        <m:r>
          <w:rPr>
            <w:rFonts w:ascii="Cambria Math" w:eastAsia="Times New Roman" w:hAnsi="Cambria Math" w:cs="Times New Roman"/>
          </w:rPr>
          <m:t>(</m:t>
        </m:r>
        <m:acc>
          <m:accPr>
            <m:chr m:val="̅"/>
            <m:ctrlPr>
              <w:rPr>
                <w:rFonts w:ascii="Cambria Math" w:eastAsia="Times New Roman" w:hAnsi="Cambria Math" w:cs="Times New Roman"/>
                <w:i/>
              </w:rPr>
            </m:ctrlPr>
          </m:accPr>
          <m:e>
            <m:r>
              <w:rPr>
                <w:rFonts w:ascii="Cambria Math" w:eastAsia="Times New Roman" w:hAnsi="Cambria Math" w:cs="Times New Roman"/>
              </w:rPr>
              <m:t>1</m:t>
            </m:r>
          </m:e>
        </m:acc>
        <m:r>
          <w:rPr>
            <w:rFonts w:ascii="Cambria Math" w:eastAsia="Times New Roman" w:hAnsi="Cambria Math" w:cs="Times New Roman"/>
          </w:rPr>
          <m:t>03)</m:t>
        </m:r>
      </m:oMath>
      <w:r w:rsidR="00971112">
        <w:rPr>
          <w:rFonts w:ascii="Times New Roman" w:eastAsia="Times New Roman" w:hAnsi="Times New Roman" w:cs="Times New Roman"/>
        </w:rPr>
        <w:t xml:space="preserve"> STO substrate reflection (Fig. </w:t>
      </w:r>
      <w:r w:rsidR="000E231D">
        <w:rPr>
          <w:rFonts w:ascii="Times New Roman" w:eastAsia="Times New Roman" w:hAnsi="Times New Roman" w:cs="Times New Roman"/>
        </w:rPr>
        <w:t>1b-e, g-j</w:t>
      </w:r>
      <w:r w:rsidR="00971112">
        <w:rPr>
          <w:rFonts w:ascii="Times New Roman" w:eastAsia="Times New Roman" w:hAnsi="Times New Roman" w:cs="Times New Roman"/>
        </w:rPr>
        <w:t>).</w:t>
      </w:r>
      <w:r w:rsidR="00D4115A">
        <w:rPr>
          <w:rFonts w:ascii="Times New Roman" w:eastAsia="Times New Roman" w:hAnsi="Times New Roman" w:cs="Times New Roman"/>
        </w:rPr>
        <w:t xml:space="preserve"> Coordinate axes</w:t>
      </w:r>
      <w:r w:rsidR="00056F4F">
        <w:rPr>
          <w:rFonts w:ascii="Times New Roman" w:eastAsia="Times New Roman" w:hAnsi="Times New Roman" w:cs="Times New Roman"/>
        </w:rPr>
        <w:t xml:space="preserve"> of the RSMs</w:t>
      </w:r>
      <w:r w:rsidR="00D4115A">
        <w:rPr>
          <w:rFonts w:ascii="Times New Roman" w:eastAsia="Times New Roman" w:hAnsi="Times New Roman" w:cs="Times New Roman"/>
        </w:rPr>
        <w:t xml:space="preserve"> identify the </w:t>
      </w:r>
      <w:r w:rsidR="00D4115A">
        <w:rPr>
          <w:rFonts w:ascii="Times New Roman" w:eastAsia="Times New Roman" w:hAnsi="Times New Roman" w:cs="Times New Roman"/>
          <w:i/>
        </w:rPr>
        <w:t>h</w:t>
      </w:r>
      <w:r w:rsidR="00D4115A">
        <w:rPr>
          <w:rFonts w:ascii="Times New Roman" w:eastAsia="Times New Roman" w:hAnsi="Times New Roman" w:cs="Times New Roman"/>
        </w:rPr>
        <w:t xml:space="preserve"> (x-axis) and </w:t>
      </w:r>
      <w:r w:rsidR="00D4115A">
        <w:rPr>
          <w:rFonts w:ascii="Times New Roman" w:eastAsia="Times New Roman" w:hAnsi="Times New Roman" w:cs="Times New Roman"/>
          <w:i/>
        </w:rPr>
        <w:t>l</w:t>
      </w:r>
      <w:r w:rsidR="000A57D3">
        <w:rPr>
          <w:rFonts w:ascii="Times New Roman" w:eastAsia="Times New Roman" w:hAnsi="Times New Roman" w:cs="Times New Roman"/>
        </w:rPr>
        <w:t xml:space="preserve"> (y-axis) Miller indices</w:t>
      </w:r>
      <w:r w:rsidR="00D4115A">
        <w:rPr>
          <w:rFonts w:ascii="Times New Roman" w:eastAsia="Times New Roman" w:hAnsi="Times New Roman" w:cs="Times New Roman"/>
        </w:rPr>
        <w:t xml:space="preserve"> relative to the STO </w:t>
      </w:r>
      <w:r w:rsidR="00D4115A">
        <w:rPr>
          <w:rFonts w:ascii="Times New Roman" w:eastAsia="Times New Roman" w:hAnsi="Times New Roman" w:cs="Times New Roman"/>
        </w:rPr>
        <w:lastRenderedPageBreak/>
        <w:t>substrate.</w:t>
      </w:r>
      <w:r w:rsidR="00971112">
        <w:rPr>
          <w:rFonts w:ascii="Times New Roman" w:eastAsia="Times New Roman" w:hAnsi="Times New Roman" w:cs="Times New Roman"/>
        </w:rPr>
        <w:t xml:space="preserve"> </w:t>
      </w:r>
      <w:commentRangeStart w:id="0"/>
      <w:r w:rsidR="00971112">
        <w:rPr>
          <w:rFonts w:ascii="Times New Roman" w:eastAsia="Times New Roman" w:hAnsi="Times New Roman" w:cs="Times New Roman"/>
        </w:rPr>
        <w:t>When grown on cubic STO substrate, nominally orthorhombic YBCO is expected to form a twinned crystal structure, resulting in a splitting of the in-plane Bragg reflections</w:t>
      </w:r>
      <w:r w:rsidR="00403BDA">
        <w:rPr>
          <w:rFonts w:ascii="Times New Roman" w:eastAsia="Times New Roman" w:hAnsi="Times New Roman" w:cs="Times New Roman"/>
        </w:rPr>
        <w:fldChar w:fldCharType="begin" w:fldLock="1"/>
      </w:r>
      <w:r w:rsidR="004B174D">
        <w:rPr>
          <w:rFonts w:ascii="Times New Roman" w:eastAsia="Times New Roman" w:hAnsi="Times New Roman" w:cs="Times New Roman"/>
        </w:rPr>
        <w:instrText>ADDIN CSL_CITATION { "citationItems" : [ { "id" : "ITEM-1", "itemData" : { "DOI" : "10.1103/PhysRevB.39.12355", "ISSN" : "01631829", "abstract" : "Detailed x-ray scattering measurements in three dimensions are reported for thin YBa2Cu3Ox films on (001) SrTiO3 and KTaO3 substrates. The films, produced by coevaporation followed by a postdeposition anneal, consist of domains epitaxially oriented with either the a axis or the c axis aligned with the substrate normal. The in-plane epitaxy of grains with the c axis parallel to the normal shows an alignment of the 110 directions of the film and the substrate, rather than of the 100 directions as is generally presumed. We associate this alignment with a strain relaxation during the high-temperature tetragonal-to-orthorhombic phase transition. \u00a9 1989 The American Physical Society.", "author" : [ { "dropping-particle" : "", "family" : "Budai", "given" : "J. D.", "non-dropping-particle" : "", "parse-names" : false, "suffix" : "" }, { "dropping-particle" : "", "family" : "Feenstra", "given" : "R.", "non-dropping-particle" : "", "parse-names" : false, "suffix" : "" }, { "dropping-particle" : "", "family" : "Boatner", "given" : "L. A.", "non-dropping-particle" : "", "parse-names" : false, "suffix" : "" } ], "container-title" : "Physical Review B", "id" : "ITEM-1", "issue" : "16", "issued" : { "date-parts" : [ [ "1989" ] ] }, "page" : "12355-12358", "title" : "X-ray study of in-plane epitaxy of YBa&lt;sub&gt;2&lt;/sub&gt;Cu&lt;sub&gt;3&lt;/sub&gt;O&lt;sub&gt;x&lt;/sub&gt; thin films", "type" : "article-journal", "volume" : "39" }, "uris" : [ "http://www.mendeley.com/documents/?uuid=75b10715-d191-4f71-b1b8-06e3de4508b4" ] } ], "mendeley" : { "formattedCitation" : "&lt;sup&gt;16&lt;/sup&gt;", "plainTextFormattedCitation" : "16", "previouslyFormattedCitation" : "&lt;sup&gt;16&lt;/sup&gt;" }, "properties" : { "noteIndex" : 0 }, "schema" : "https://github.com/citation-style-language/schema/raw/master/csl-citation.json" }</w:instrText>
      </w:r>
      <w:r w:rsidR="00403BDA">
        <w:rPr>
          <w:rFonts w:ascii="Times New Roman" w:eastAsia="Times New Roman" w:hAnsi="Times New Roman" w:cs="Times New Roman"/>
        </w:rPr>
        <w:fldChar w:fldCharType="separate"/>
      </w:r>
      <w:r w:rsidR="00403BDA" w:rsidRPr="00403BDA">
        <w:rPr>
          <w:rFonts w:ascii="Times New Roman" w:eastAsia="Times New Roman" w:hAnsi="Times New Roman" w:cs="Times New Roman"/>
          <w:noProof/>
          <w:vertAlign w:val="superscript"/>
        </w:rPr>
        <w:t>16</w:t>
      </w:r>
      <w:r w:rsidR="00403BDA">
        <w:rPr>
          <w:rFonts w:ascii="Times New Roman" w:eastAsia="Times New Roman" w:hAnsi="Times New Roman" w:cs="Times New Roman"/>
        </w:rPr>
        <w:fldChar w:fldCharType="end"/>
      </w:r>
      <w:r w:rsidR="00971112">
        <w:rPr>
          <w:rFonts w:ascii="Times New Roman" w:eastAsia="Times New Roman" w:hAnsi="Times New Roman" w:cs="Times New Roman"/>
        </w:rPr>
        <w:t xml:space="preserve">. </w:t>
      </w:r>
      <w:commentRangeEnd w:id="0"/>
      <w:r w:rsidR="00056F4F">
        <w:rPr>
          <w:rStyle w:val="CommentReference"/>
        </w:rPr>
        <w:commentReference w:id="0"/>
      </w:r>
      <w:r w:rsidR="00971112">
        <w:rPr>
          <w:rFonts w:ascii="Times New Roman" w:eastAsia="Times New Roman" w:hAnsi="Times New Roman" w:cs="Times New Roman"/>
        </w:rPr>
        <w:t xml:space="preserve">The RSMs show a bright substrate peak near the top of each map, with a lower-intensity YBCO peak near </w:t>
      </w:r>
      <m:oMath>
        <m:r>
          <w:rPr>
            <w:rFonts w:ascii="Cambria Math" w:eastAsia="Times New Roman" w:hAnsi="Cambria Math" w:cs="Times New Roman"/>
          </w:rPr>
          <m:t>h=-1.01, l=2.67</m:t>
        </m:r>
      </m:oMath>
      <w:r w:rsidR="00971112">
        <w:rPr>
          <w:rFonts w:ascii="Times New Roman" w:eastAsia="Times New Roman" w:hAnsi="Times New Roman" w:cs="Times New Roman"/>
        </w:rPr>
        <w:t xml:space="preserve">, elongated in the in-plane direction, </w:t>
      </w:r>
      <w:r w:rsidR="004240DE">
        <w:rPr>
          <w:rFonts w:ascii="Times New Roman" w:eastAsia="Times New Roman" w:hAnsi="Times New Roman" w:cs="Times New Roman"/>
        </w:rPr>
        <w:t xml:space="preserve">and </w:t>
      </w:r>
      <w:r w:rsidR="00971112">
        <w:rPr>
          <w:rFonts w:ascii="Times New Roman" w:eastAsia="Times New Roman" w:hAnsi="Times New Roman" w:cs="Times New Roman"/>
        </w:rPr>
        <w:t xml:space="preserve">consistent with the presence of two overlapping Bragg reflections from </w:t>
      </w:r>
      <m:oMath>
        <m:r>
          <w:rPr>
            <w:rFonts w:ascii="Cambria Math" w:eastAsia="Times New Roman" w:hAnsi="Cambria Math" w:cs="Times New Roman"/>
          </w:rPr>
          <m:t>(</m:t>
        </m:r>
        <m:bar>
          <m:barPr>
            <m:pos m:val="top"/>
            <m:ctrlPr>
              <w:rPr>
                <w:rFonts w:ascii="Cambria Math" w:eastAsia="Times New Roman" w:hAnsi="Cambria Math" w:cs="Times New Roman"/>
                <w:i/>
              </w:rPr>
            </m:ctrlPr>
          </m:barPr>
          <m:e>
            <m:r>
              <w:rPr>
                <w:rFonts w:ascii="Cambria Math" w:eastAsia="Times New Roman" w:hAnsi="Cambria Math" w:cs="Times New Roman"/>
              </w:rPr>
              <m:t>1</m:t>
            </m:r>
          </m:e>
        </m:bar>
        <m:r>
          <w:rPr>
            <w:rFonts w:ascii="Cambria Math" w:eastAsia="Times New Roman" w:hAnsi="Cambria Math" w:cs="Times New Roman"/>
          </w:rPr>
          <m:t>08)</m:t>
        </m:r>
      </m:oMath>
      <w:r w:rsidR="00971112">
        <w:rPr>
          <w:rFonts w:ascii="Times New Roman" w:eastAsia="Times New Roman" w:hAnsi="Times New Roman" w:cs="Times New Roman"/>
        </w:rPr>
        <w:t xml:space="preserve"> and </w:t>
      </w:r>
      <m:oMath>
        <m:r>
          <w:rPr>
            <w:rFonts w:ascii="Cambria Math" w:eastAsia="Times New Roman" w:hAnsi="Cambria Math" w:cs="Times New Roman"/>
          </w:rPr>
          <m:t>(0</m:t>
        </m:r>
        <m:bar>
          <m:barPr>
            <m:pos m:val="top"/>
            <m:ctrlPr>
              <w:rPr>
                <w:rFonts w:ascii="Cambria Math" w:eastAsia="Times New Roman" w:hAnsi="Cambria Math" w:cs="Times New Roman"/>
                <w:i/>
              </w:rPr>
            </m:ctrlPr>
          </m:barPr>
          <m:e>
            <m:r>
              <w:rPr>
                <w:rFonts w:ascii="Cambria Math" w:eastAsia="Times New Roman" w:hAnsi="Cambria Math" w:cs="Times New Roman"/>
              </w:rPr>
              <m:t>1</m:t>
            </m:r>
          </m:e>
        </m:bar>
        <m:r>
          <w:rPr>
            <w:rFonts w:ascii="Cambria Math" w:eastAsia="Times New Roman" w:hAnsi="Cambria Math" w:cs="Times New Roman"/>
          </w:rPr>
          <m:t>8)</m:t>
        </m:r>
      </m:oMath>
      <w:r w:rsidR="00971112">
        <w:rPr>
          <w:rFonts w:ascii="Times New Roman" w:eastAsia="Times New Roman" w:hAnsi="Times New Roman" w:cs="Times New Roman"/>
        </w:rPr>
        <w:t xml:space="preserve"> YBCO crystal planes. </w:t>
      </w:r>
      <w:commentRangeStart w:id="1"/>
      <w:r w:rsidR="00971112">
        <w:rPr>
          <w:rFonts w:ascii="Times New Roman" w:eastAsia="Times New Roman" w:hAnsi="Times New Roman" w:cs="Times New Roman"/>
        </w:rPr>
        <w:t xml:space="preserve">Importantly, the </w:t>
      </w:r>
      <w:r w:rsidR="00333A45">
        <w:rPr>
          <w:rFonts w:ascii="Times New Roman" w:eastAsia="Times New Roman" w:hAnsi="Times New Roman" w:cs="Times New Roman"/>
        </w:rPr>
        <w:t xml:space="preserve">spread of the </w:t>
      </w:r>
      <w:r w:rsidR="00971112">
        <w:rPr>
          <w:rFonts w:ascii="Times New Roman" w:eastAsia="Times New Roman" w:hAnsi="Times New Roman" w:cs="Times New Roman"/>
        </w:rPr>
        <w:t>YBCO film peak</w:t>
      </w:r>
      <w:ins w:id="2" w:author="Dustin" w:date="2018-04-19T18:27:00Z">
        <w:r w:rsidR="00333A45">
          <w:rPr>
            <w:rFonts w:ascii="Times New Roman" w:eastAsia="Times New Roman" w:hAnsi="Times New Roman" w:cs="Times New Roman"/>
          </w:rPr>
          <w:t xml:space="preserve"> </w:t>
        </w:r>
      </w:ins>
      <w:r w:rsidR="00971112">
        <w:rPr>
          <w:rFonts w:ascii="Times New Roman" w:eastAsia="Times New Roman" w:hAnsi="Times New Roman" w:cs="Times New Roman"/>
        </w:rPr>
        <w:t>along</w:t>
      </w:r>
      <w:r w:rsidR="00971112" w:rsidRPr="007E0D1D">
        <w:rPr>
          <w:rFonts w:ascii="Times New Roman" w:eastAsia="Times New Roman" w:hAnsi="Times New Roman" w:cs="Times New Roman"/>
        </w:rPr>
        <w:t xml:space="preserve"> the </w:t>
      </w:r>
      <m:oMath>
        <m:r>
          <w:rPr>
            <w:rFonts w:ascii="Cambria Math" w:eastAsia="Times New Roman" w:hAnsi="Cambria Math" w:cs="Times New Roman"/>
          </w:rPr>
          <m:t>(h</m:t>
        </m:r>
        <m:r>
          <w:rPr>
            <w:rFonts w:ascii="Cambria Math" w:eastAsia="Times New Roman" w:hAnsi="Cambria Math" w:cs="Times New Roman"/>
          </w:rPr>
          <m:t>00)</m:t>
        </m:r>
      </m:oMath>
      <w:r w:rsidR="00971112">
        <w:rPr>
          <w:rFonts w:ascii="Times New Roman" w:eastAsia="Times New Roman" w:hAnsi="Times New Roman" w:cs="Times New Roman"/>
        </w:rPr>
        <w:t xml:space="preserve"> direction</w:t>
      </w:r>
      <w:ins w:id="3" w:author="Dustin" w:date="2018-04-19T18:27:00Z">
        <w:r w:rsidR="00333A45">
          <w:rPr>
            <w:rFonts w:ascii="Times New Roman" w:eastAsia="Times New Roman" w:hAnsi="Times New Roman" w:cs="Times New Roman"/>
          </w:rPr>
          <w:t>,</w:t>
        </w:r>
      </w:ins>
      <w:r w:rsidR="004240DE">
        <w:rPr>
          <w:rFonts w:ascii="Times New Roman" w:eastAsia="Times New Roman" w:hAnsi="Times New Roman" w:cs="Times New Roman"/>
        </w:rPr>
        <w:t xml:space="preserve"> even</w:t>
      </w:r>
      <w:r w:rsidR="00971112">
        <w:rPr>
          <w:rFonts w:ascii="Times New Roman" w:eastAsia="Times New Roman" w:hAnsi="Times New Roman" w:cs="Times New Roman"/>
        </w:rPr>
        <w:t xml:space="preserve"> in the as-grown sample, </w:t>
      </w:r>
      <w:r w:rsidR="00333A45">
        <w:rPr>
          <w:rFonts w:ascii="Times New Roman" w:eastAsia="Times New Roman" w:hAnsi="Times New Roman" w:cs="Times New Roman"/>
        </w:rPr>
        <w:t xml:space="preserve">indicates </w:t>
      </w:r>
      <w:r w:rsidR="00971112">
        <w:rPr>
          <w:rFonts w:ascii="Times New Roman" w:eastAsia="Times New Roman" w:hAnsi="Times New Roman" w:cs="Times New Roman"/>
        </w:rPr>
        <w:t>the films were</w:t>
      </w:r>
      <w:r w:rsidR="00473A3C">
        <w:rPr>
          <w:rFonts w:ascii="Times New Roman" w:eastAsia="Times New Roman" w:hAnsi="Times New Roman" w:cs="Times New Roman"/>
        </w:rPr>
        <w:t xml:space="preserve"> </w:t>
      </w:r>
      <w:r w:rsidR="00971112">
        <w:rPr>
          <w:rFonts w:ascii="Times New Roman" w:eastAsia="Times New Roman" w:hAnsi="Times New Roman" w:cs="Times New Roman"/>
        </w:rPr>
        <w:t>relaxed in-plane</w:t>
      </w:r>
      <w:r w:rsidR="00333A45">
        <w:rPr>
          <w:rFonts w:ascii="Times New Roman" w:eastAsia="Times New Roman" w:hAnsi="Times New Roman" w:cs="Times New Roman"/>
        </w:rPr>
        <w:t xml:space="preserve"> and possess the expected </w:t>
      </w:r>
      <w:commentRangeStart w:id="4"/>
      <w:r w:rsidR="00333A45">
        <w:rPr>
          <w:rFonts w:ascii="Times New Roman" w:eastAsia="Times New Roman" w:hAnsi="Times New Roman" w:cs="Times New Roman"/>
        </w:rPr>
        <w:t>orthorhombic distortion</w:t>
      </w:r>
      <w:r w:rsidR="00971112">
        <w:rPr>
          <w:rFonts w:ascii="Times New Roman" w:eastAsia="Times New Roman" w:hAnsi="Times New Roman" w:cs="Times New Roman"/>
        </w:rPr>
        <w:t xml:space="preserve"> </w:t>
      </w:r>
      <w:commentRangeEnd w:id="4"/>
      <w:r w:rsidR="0014125F">
        <w:rPr>
          <w:rStyle w:val="CommentReference"/>
        </w:rPr>
        <w:commentReference w:id="4"/>
      </w:r>
      <w:r w:rsidR="00971112">
        <w:rPr>
          <w:rFonts w:ascii="Times New Roman" w:eastAsia="Times New Roman" w:hAnsi="Times New Roman" w:cs="Times New Roman"/>
        </w:rPr>
        <w:t xml:space="preserve">before the </w:t>
      </w:r>
      <w:proofErr w:type="spellStart"/>
      <w:r w:rsidR="00971112">
        <w:rPr>
          <w:rFonts w:ascii="Times New Roman" w:eastAsia="Times New Roman" w:hAnsi="Times New Roman" w:cs="Times New Roman"/>
        </w:rPr>
        <w:t>Gd</w:t>
      </w:r>
      <w:proofErr w:type="spellEnd"/>
      <w:r w:rsidR="00971112">
        <w:rPr>
          <w:rFonts w:ascii="Times New Roman" w:eastAsia="Times New Roman" w:hAnsi="Times New Roman" w:cs="Times New Roman"/>
        </w:rPr>
        <w:t xml:space="preserve"> capping layers were deposited. </w:t>
      </w:r>
      <w:commentRangeEnd w:id="1"/>
      <w:r w:rsidR="00521161">
        <w:rPr>
          <w:rStyle w:val="CommentReference"/>
        </w:rPr>
        <w:commentReference w:id="1"/>
      </w:r>
      <w:r w:rsidR="00971112">
        <w:rPr>
          <w:rFonts w:ascii="Times New Roman" w:eastAsia="Times New Roman" w:hAnsi="Times New Roman" w:cs="Times New Roman"/>
        </w:rPr>
        <w:t xml:space="preserve">As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oMath>
      <w:r w:rsidR="00971112">
        <w:rPr>
          <w:rFonts w:ascii="Times New Roman" w:eastAsia="Times New Roman" w:hAnsi="Times New Roman" w:cs="Times New Roman"/>
        </w:rPr>
        <w:t xml:space="preserve"> is increased, the film peak broadens</w:t>
      </w:r>
      <w:r w:rsidR="001E1DB2">
        <w:rPr>
          <w:rFonts w:ascii="Times New Roman" w:eastAsia="Times New Roman" w:hAnsi="Times New Roman" w:cs="Times New Roman"/>
        </w:rPr>
        <w:t xml:space="preserve"> along the (00</w:t>
      </w:r>
      <w:r w:rsidR="001E1DB2" w:rsidRPr="00041ED4">
        <w:rPr>
          <w:rFonts w:ascii="Times New Roman" w:eastAsia="Times New Roman" w:hAnsi="Times New Roman" w:cs="Times New Roman"/>
          <w:i/>
        </w:rPr>
        <w:t>l</w:t>
      </w:r>
      <w:r w:rsidR="001E1DB2">
        <w:rPr>
          <w:rFonts w:ascii="Times New Roman" w:eastAsia="Times New Roman" w:hAnsi="Times New Roman" w:cs="Times New Roman"/>
        </w:rPr>
        <w:t>) direction</w:t>
      </w:r>
      <w:r w:rsidR="00971112">
        <w:rPr>
          <w:rFonts w:ascii="Times New Roman" w:eastAsia="Times New Roman" w:hAnsi="Times New Roman" w:cs="Times New Roman"/>
        </w:rPr>
        <w:t xml:space="preserve"> and shifts to lower </w:t>
      </w:r>
      <m:oMath>
        <m:r>
          <w:rPr>
            <w:rFonts w:ascii="Cambria Math" w:eastAsia="Times New Roman" w:hAnsi="Cambria Math" w:cs="Times New Roman"/>
          </w:rPr>
          <m:t>l</m:t>
        </m:r>
      </m:oMath>
      <w:r w:rsidR="00971112">
        <w:rPr>
          <w:rFonts w:ascii="Times New Roman" w:eastAsia="Times New Roman" w:hAnsi="Times New Roman" w:cs="Times New Roman"/>
        </w:rPr>
        <w:t xml:space="preserve">, consistent with an expansion in the </w:t>
      </w:r>
      <w:r w:rsidR="00971112" w:rsidRPr="003D4A34">
        <w:rPr>
          <w:rFonts w:ascii="Times New Roman" w:eastAsia="Times New Roman" w:hAnsi="Times New Roman" w:cs="Times New Roman"/>
          <w:i/>
        </w:rPr>
        <w:t>c</w:t>
      </w:r>
      <w:r w:rsidR="00971112">
        <w:rPr>
          <w:rFonts w:ascii="Times New Roman" w:eastAsia="Times New Roman" w:hAnsi="Times New Roman" w:cs="Times New Roman"/>
        </w:rPr>
        <w:t xml:space="preserve">-axis lattice parameter as seen in the symmetric </w:t>
      </w:r>
      <m:oMath>
        <m:r>
          <w:rPr>
            <w:rFonts w:ascii="Cambria Math" w:eastAsia="Times New Roman" w:hAnsi="Cambria Math" w:cs="Times New Roman"/>
          </w:rPr>
          <m:t>θ-2θ</m:t>
        </m:r>
      </m:oMath>
      <w:r w:rsidR="00971112">
        <w:rPr>
          <w:rFonts w:ascii="Times New Roman" w:eastAsia="Times New Roman" w:hAnsi="Times New Roman" w:cs="Times New Roman"/>
        </w:rPr>
        <w:t xml:space="preserve"> scans discussed above.</w:t>
      </w:r>
      <w:r w:rsidR="001A58B9">
        <w:rPr>
          <w:rFonts w:ascii="Times New Roman" w:eastAsia="Times New Roman" w:hAnsi="Times New Roman" w:cs="Times New Roman"/>
        </w:rPr>
        <w:t xml:space="preserve"> In addition to simple lattice expansion with increasing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oMath>
      <w:r w:rsidR="001A58B9">
        <w:rPr>
          <w:rFonts w:ascii="Times New Roman" w:eastAsia="Times New Roman" w:hAnsi="Times New Roman" w:cs="Times New Roman"/>
        </w:rPr>
        <w:t>, a</w:t>
      </w:r>
      <w:r w:rsidR="007C411E">
        <w:rPr>
          <w:rFonts w:ascii="Times New Roman" w:eastAsia="Times New Roman" w:hAnsi="Times New Roman" w:cs="Times New Roman"/>
        </w:rPr>
        <w:t xml:space="preserve"> </w:t>
      </w:r>
      <w:r w:rsidR="000940BF">
        <w:rPr>
          <w:rFonts w:ascii="Times New Roman" w:eastAsia="Times New Roman" w:hAnsi="Times New Roman" w:cs="Times New Roman"/>
        </w:rPr>
        <w:t xml:space="preserve">second broader feature emerges at lower angles alongside the </w:t>
      </w:r>
      <m:oMath>
        <m:d>
          <m:dPr>
            <m:ctrlPr>
              <w:rPr>
                <w:rFonts w:ascii="Cambria Math" w:eastAsia="Times New Roman" w:hAnsi="Cambria Math" w:cs="Times New Roman"/>
                <w:i/>
              </w:rPr>
            </m:ctrlPr>
          </m:dPr>
          <m:e>
            <m:r>
              <w:rPr>
                <w:rFonts w:ascii="Cambria Math" w:eastAsia="Times New Roman" w:hAnsi="Cambria Math" w:cs="Times New Roman"/>
              </w:rPr>
              <m:t>00l</m:t>
            </m:r>
          </m:e>
        </m:d>
      </m:oMath>
      <w:r w:rsidR="00A2339F">
        <w:rPr>
          <w:rFonts w:ascii="Times New Roman" w:eastAsia="Times New Roman" w:hAnsi="Times New Roman" w:cs="Times New Roman"/>
        </w:rPr>
        <w:t xml:space="preserve"> peaks</w:t>
      </w:r>
      <w:r w:rsidR="000F1709">
        <w:rPr>
          <w:rFonts w:ascii="Times New Roman" w:eastAsia="Times New Roman" w:hAnsi="Times New Roman" w:cs="Times New Roman"/>
        </w:rPr>
        <w:t xml:space="preserve">, particularly visible in the </w:t>
      </w:r>
      <m:oMath>
        <m:r>
          <w:rPr>
            <w:rFonts w:ascii="Cambria Math" w:eastAsia="Times New Roman" w:hAnsi="Cambria Math" w:cs="Times New Roman"/>
          </w:rPr>
          <m:t>θ-2θ</m:t>
        </m:r>
      </m:oMath>
      <w:r w:rsidR="000F1709">
        <w:rPr>
          <w:rFonts w:ascii="Times New Roman" w:eastAsia="Times New Roman" w:hAnsi="Times New Roman" w:cs="Times New Roman"/>
        </w:rPr>
        <w:t xml:space="preserve"> scans,</w:t>
      </w:r>
      <w:r w:rsidR="00A2339F">
        <w:rPr>
          <w:rFonts w:ascii="Times New Roman" w:eastAsia="Times New Roman" w:hAnsi="Times New Roman" w:cs="Times New Roman"/>
        </w:rPr>
        <w:t xml:space="preserve"> associated with the </w:t>
      </w:r>
      <w:r w:rsidR="002A311C">
        <w:rPr>
          <w:rFonts w:ascii="Times New Roman" w:eastAsia="Times New Roman" w:hAnsi="Times New Roman" w:cs="Times New Roman"/>
        </w:rPr>
        <w:t>optimally doped</w:t>
      </w:r>
      <w:r w:rsidR="00A2339F">
        <w:rPr>
          <w:rFonts w:ascii="Times New Roman" w:eastAsia="Times New Roman" w:hAnsi="Times New Roman" w:cs="Times New Roman"/>
        </w:rPr>
        <w:t xml:space="preserve"> phase (</w:t>
      </w:r>
      <w:r w:rsidR="002A311C">
        <w:rPr>
          <w:rFonts w:ascii="Times New Roman" w:eastAsia="Times New Roman" w:hAnsi="Times New Roman" w:cs="Times New Roman"/>
        </w:rPr>
        <w:t>OP</w:t>
      </w:r>
      <w:r w:rsidR="00A2339F">
        <w:rPr>
          <w:rFonts w:ascii="Times New Roman" w:eastAsia="Times New Roman" w:hAnsi="Times New Roman" w:cs="Times New Roman"/>
        </w:rPr>
        <w:t>)</w:t>
      </w:r>
      <w:r w:rsidR="000940BF">
        <w:rPr>
          <w:rFonts w:ascii="Times New Roman" w:eastAsia="Times New Roman" w:hAnsi="Times New Roman" w:cs="Times New Roman"/>
        </w:rPr>
        <w:t xml:space="preserve"> </w:t>
      </w:r>
      <w:r w:rsidR="00506266">
        <w:rPr>
          <w:rFonts w:ascii="Times New Roman" w:eastAsia="Times New Roman" w:hAnsi="Times New Roman" w:cs="Times New Roman"/>
        </w:rPr>
        <w:t xml:space="preserve">for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=7</m:t>
        </m:r>
      </m:oMath>
      <w:r w:rsidR="00506266">
        <w:rPr>
          <w:rFonts w:ascii="Times New Roman" w:eastAsia="Times New Roman" w:hAnsi="Times New Roman" w:cs="Times New Roman"/>
        </w:rPr>
        <w:t xml:space="preserve"> nm</w:t>
      </w:r>
      <w:r w:rsidR="001A58B9">
        <w:rPr>
          <w:rFonts w:ascii="Times New Roman" w:eastAsia="Times New Roman" w:hAnsi="Times New Roman" w:cs="Times New Roman"/>
        </w:rPr>
        <w:t>.</w:t>
      </w:r>
      <w:r w:rsidR="000940BF">
        <w:rPr>
          <w:rFonts w:ascii="Times New Roman" w:eastAsia="Times New Roman" w:hAnsi="Times New Roman" w:cs="Times New Roman"/>
        </w:rPr>
        <w:t xml:space="preserve"> </w:t>
      </w:r>
      <w:r w:rsidR="001A58B9">
        <w:rPr>
          <w:rFonts w:ascii="Times New Roman" w:eastAsia="Times New Roman" w:hAnsi="Times New Roman" w:cs="Times New Roman"/>
        </w:rPr>
        <w:t>This secondary</w:t>
      </w:r>
      <w:r w:rsidR="00ED27B2">
        <w:rPr>
          <w:rFonts w:ascii="Times New Roman" w:eastAsia="Times New Roman" w:hAnsi="Times New Roman" w:cs="Times New Roman"/>
        </w:rPr>
        <w:t>, oxygen-deficient</w:t>
      </w:r>
      <w:r w:rsidR="00473A3C">
        <w:rPr>
          <w:rFonts w:ascii="Times New Roman" w:eastAsia="Times New Roman" w:hAnsi="Times New Roman" w:cs="Times New Roman"/>
        </w:rPr>
        <w:t xml:space="preserve"> (OD)</w:t>
      </w:r>
      <w:r w:rsidR="001A58B9">
        <w:rPr>
          <w:rFonts w:ascii="Times New Roman" w:eastAsia="Times New Roman" w:hAnsi="Times New Roman" w:cs="Times New Roman"/>
        </w:rPr>
        <w:t xml:space="preserve"> phase becomes dominant for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=20</m:t>
        </m:r>
      </m:oMath>
      <w:r w:rsidR="001A58B9">
        <w:rPr>
          <w:rFonts w:ascii="Times New Roman" w:eastAsia="Times New Roman" w:hAnsi="Times New Roman" w:cs="Times New Roman"/>
        </w:rPr>
        <w:t xml:space="preserve"> nm</w:t>
      </w:r>
      <w:r w:rsidR="00ED27B2">
        <w:rPr>
          <w:rFonts w:ascii="Times New Roman" w:eastAsia="Times New Roman" w:hAnsi="Times New Roman" w:cs="Times New Roman"/>
        </w:rPr>
        <w:t>.</w:t>
      </w:r>
      <w:r w:rsidR="00F118CE" w:rsidRPr="00F118CE">
        <w:rPr>
          <w:rFonts w:ascii="Times New Roman" w:eastAsia="Times New Roman" w:hAnsi="Times New Roman" w:cs="Times New Roman"/>
        </w:rPr>
        <w:t xml:space="preserve"> </w:t>
      </w:r>
    </w:p>
    <w:p w14:paraId="2C622CD8" w14:textId="77777777" w:rsidR="007F5200" w:rsidRDefault="00E31806" w:rsidP="007443FB">
      <w:pPr>
        <w:spacing w:line="480" w:lineRule="auto"/>
        <w:ind w:firstLine="720"/>
        <w:jc w:val="both"/>
        <w:rPr>
          <w:rFonts w:ascii="Times New Roman" w:hAnsi="Times New Roman" w:cs="Times New Roman"/>
        </w:rPr>
      </w:pPr>
      <w:r>
        <w:rPr>
          <w:rFonts w:ascii="Times New Roman" w:eastAsia="Times New Roman" w:hAnsi="Times New Roman" w:cs="Times New Roman"/>
        </w:rPr>
        <w:t xml:space="preserve">The </w:t>
      </w:r>
      <w:proofErr w:type="spellStart"/>
      <w:r w:rsidR="005C166F">
        <w:rPr>
          <w:rFonts w:ascii="Times New Roman" w:eastAsia="Times New Roman" w:hAnsi="Times New Roman" w:cs="Times New Roman"/>
        </w:rPr>
        <w:t>Gd</w:t>
      </w:r>
      <w:proofErr w:type="spellEnd"/>
      <w:r w:rsidR="005C166F">
        <w:rPr>
          <w:rFonts w:ascii="Times New Roman" w:eastAsia="Times New Roman" w:hAnsi="Times New Roman" w:cs="Times New Roman"/>
        </w:rPr>
        <w:t xml:space="preserve"> </w:t>
      </w:r>
      <w:r w:rsidR="000B6968">
        <w:rPr>
          <w:rFonts w:ascii="Times New Roman" w:eastAsia="Times New Roman" w:hAnsi="Times New Roman" w:cs="Times New Roman"/>
        </w:rPr>
        <w:t>capping layer</w:t>
      </w:r>
      <w:r w:rsidR="005C166F">
        <w:rPr>
          <w:rFonts w:ascii="Times New Roman" w:eastAsia="Times New Roman" w:hAnsi="Times New Roman" w:cs="Times New Roman"/>
        </w:rPr>
        <w:t xml:space="preserve"> is expected to extract oxygen from the YBCO, resulting in the observed</w:t>
      </w:r>
      <w:r w:rsidR="000B6968">
        <w:rPr>
          <w:rFonts w:ascii="Times New Roman" w:eastAsia="Times New Roman" w:hAnsi="Times New Roman" w:cs="Times New Roman"/>
        </w:rPr>
        <w:t xml:space="preserve"> structural changes</w:t>
      </w:r>
      <w:r>
        <w:rPr>
          <w:rFonts w:ascii="Times New Roman" w:eastAsia="Times New Roman" w:hAnsi="Times New Roman" w:cs="Times New Roman"/>
        </w:rPr>
        <w:t xml:space="preserve"> observed in XRD patterns</w:t>
      </w:r>
      <w:r w:rsidR="005C166F">
        <w:rPr>
          <w:rFonts w:ascii="Times New Roman" w:eastAsia="Times New Roman" w:hAnsi="Times New Roman" w:cs="Times New Roman"/>
        </w:rPr>
        <w:t xml:space="preserve">. </w:t>
      </w:r>
      <w:r w:rsidR="000D03F5">
        <w:rPr>
          <w:rFonts w:ascii="Times New Roman" w:hAnsi="Times New Roman" w:cs="Times New Roman"/>
        </w:rPr>
        <w:t xml:space="preserve">Cross-sectional high-angle annular dark field scanning transmission electron microscopy (HAADF-STEM) images of the as-grown film at the STO/YBCO interface show flat, epitaxial YBCO growth consistent with XRD patterns. The layered structure of </w:t>
      </w:r>
      <w:r w:rsidR="000D03F5" w:rsidRPr="007E0D1D">
        <w:rPr>
          <w:rFonts w:ascii="Times New Roman" w:eastAsia="Times New Roman" w:hAnsi="Times New Roman" w:cs="Times New Roman"/>
          <w:color w:val="000000"/>
        </w:rPr>
        <w:t>YBa</w:t>
      </w:r>
      <w:r w:rsidR="000D03F5" w:rsidRPr="007E0D1D">
        <w:rPr>
          <w:rFonts w:ascii="Times New Roman" w:eastAsia="Times New Roman" w:hAnsi="Times New Roman" w:cs="Times New Roman"/>
          <w:color w:val="000000"/>
          <w:vertAlign w:val="subscript"/>
        </w:rPr>
        <w:t>2</w:t>
      </w:r>
      <w:r w:rsidR="000D03F5" w:rsidRPr="007E0D1D">
        <w:rPr>
          <w:rFonts w:ascii="Times New Roman" w:eastAsia="Times New Roman" w:hAnsi="Times New Roman" w:cs="Times New Roman"/>
          <w:color w:val="000000"/>
        </w:rPr>
        <w:t>Cu</w:t>
      </w:r>
      <w:r w:rsidR="000D03F5" w:rsidRPr="007E0D1D">
        <w:rPr>
          <w:rFonts w:ascii="Times New Roman" w:eastAsia="Times New Roman" w:hAnsi="Times New Roman" w:cs="Times New Roman"/>
          <w:color w:val="000000"/>
          <w:vertAlign w:val="subscript"/>
        </w:rPr>
        <w:t>3</w:t>
      </w:r>
      <w:r w:rsidR="000D03F5" w:rsidRPr="007E0D1D">
        <w:rPr>
          <w:rFonts w:ascii="Times New Roman" w:eastAsia="Times New Roman" w:hAnsi="Times New Roman" w:cs="Times New Roman"/>
          <w:color w:val="000000"/>
        </w:rPr>
        <w:t>O</w:t>
      </w:r>
      <w:r w:rsidR="000D03F5" w:rsidRPr="007E0D1D">
        <w:rPr>
          <w:rFonts w:ascii="Times New Roman" w:eastAsia="Times New Roman" w:hAnsi="Times New Roman" w:cs="Times New Roman"/>
          <w:color w:val="000000"/>
          <w:vertAlign w:val="subscript"/>
        </w:rPr>
        <w:t>7</w:t>
      </w:r>
      <w:r w:rsidR="000D03F5">
        <w:rPr>
          <w:rFonts w:ascii="Times New Roman" w:eastAsia="Times New Roman" w:hAnsi="Times New Roman" w:cs="Times New Roman"/>
          <w:color w:val="000000"/>
          <w:vertAlign w:val="subscript"/>
        </w:rPr>
        <w:noBreakHyphen/>
      </w:r>
      <w:r w:rsidR="000D03F5" w:rsidRPr="007E0D1D">
        <w:rPr>
          <w:rFonts w:ascii="Times New Roman" w:eastAsia="Times New Roman" w:hAnsi="Times New Roman" w:cs="Times New Roman"/>
          <w:color w:val="000000"/>
          <w:vertAlign w:val="subscript"/>
        </w:rPr>
        <w:t>δ</w:t>
      </w:r>
      <w:r w:rsidR="000D03F5">
        <w:rPr>
          <w:rFonts w:ascii="Times New Roman" w:eastAsia="Times New Roman" w:hAnsi="Times New Roman" w:cs="Times New Roman"/>
          <w:color w:val="000000"/>
          <w:vertAlign w:val="subscript"/>
        </w:rPr>
        <w:t xml:space="preserve"> </w:t>
      </w:r>
      <w:r w:rsidR="000D03F5">
        <w:rPr>
          <w:rFonts w:ascii="Times New Roman" w:hAnsi="Times New Roman" w:cs="Times New Roman"/>
        </w:rPr>
        <w:t xml:space="preserve">is well resolved, with bright Ba-Y-Ba atoms visible between alternating horizontal rows of dark </w:t>
      </w:r>
      <w:proofErr w:type="spellStart"/>
      <w:r w:rsidR="000D03F5">
        <w:rPr>
          <w:rFonts w:ascii="Times New Roman" w:hAnsi="Times New Roman" w:cs="Times New Roman"/>
        </w:rPr>
        <w:t>CuO</w:t>
      </w:r>
      <w:proofErr w:type="spellEnd"/>
      <w:r w:rsidR="000D03F5">
        <w:rPr>
          <w:rFonts w:ascii="Times New Roman" w:hAnsi="Times New Roman" w:cs="Times New Roman"/>
        </w:rPr>
        <w:t xml:space="preserve"> chains, and occasional double-</w:t>
      </w:r>
      <w:proofErr w:type="spellStart"/>
      <w:r w:rsidR="000D03F5">
        <w:rPr>
          <w:rFonts w:ascii="Times New Roman" w:hAnsi="Times New Roman" w:cs="Times New Roman"/>
        </w:rPr>
        <w:t>CuO</w:t>
      </w:r>
      <w:proofErr w:type="spellEnd"/>
      <w:r w:rsidR="006B1B95">
        <w:rPr>
          <w:rFonts w:ascii="Times New Roman" w:hAnsi="Times New Roman" w:cs="Times New Roman"/>
        </w:rPr>
        <w:t xml:space="preserve"> layer</w:t>
      </w:r>
      <w:r w:rsidR="000D03F5">
        <w:rPr>
          <w:rFonts w:ascii="Times New Roman" w:hAnsi="Times New Roman" w:cs="Times New Roman"/>
        </w:rPr>
        <w:t xml:space="preserve"> stacking faults distributed throughout </w:t>
      </w:r>
      <w:r w:rsidR="009546BB">
        <w:rPr>
          <w:rFonts w:ascii="Times New Roman" w:hAnsi="Times New Roman" w:cs="Times New Roman"/>
        </w:rPr>
        <w:t>(Fig. 2a)</w:t>
      </w:r>
      <w:r w:rsidR="00B57CEA">
        <w:rPr>
          <w:rFonts w:ascii="Times New Roman" w:hAnsi="Times New Roman" w:cs="Times New Roman"/>
        </w:rPr>
        <w:t>. Examples o</w:t>
      </w:r>
      <w:r w:rsidR="00F502AB">
        <w:rPr>
          <w:rFonts w:ascii="Times New Roman" w:hAnsi="Times New Roman" w:cs="Times New Roman"/>
        </w:rPr>
        <w:t>f double-</w:t>
      </w:r>
      <w:proofErr w:type="spellStart"/>
      <w:r w:rsidR="00F502AB">
        <w:rPr>
          <w:rFonts w:ascii="Times New Roman" w:hAnsi="Times New Roman" w:cs="Times New Roman"/>
        </w:rPr>
        <w:t>CuO</w:t>
      </w:r>
      <w:proofErr w:type="spellEnd"/>
      <w:r w:rsidR="00F502AB">
        <w:rPr>
          <w:rFonts w:ascii="Times New Roman" w:hAnsi="Times New Roman" w:cs="Times New Roman"/>
        </w:rPr>
        <w:t xml:space="preserve"> stacking faults have been reported in YBCO previously, particularly in PLD grown films</w:t>
      </w:r>
      <w:r w:rsidR="004B174D">
        <w:rPr>
          <w:rFonts w:ascii="Times New Roman" w:hAnsi="Times New Roman" w:cs="Times New Roman"/>
        </w:rPr>
        <w:fldChar w:fldCharType="begin" w:fldLock="1"/>
      </w:r>
      <w:r w:rsidR="004B174D">
        <w:rPr>
          <w:rFonts w:ascii="Times New Roman" w:hAnsi="Times New Roman" w:cs="Times New Roman"/>
        </w:rPr>
        <w:instrText>ADDIN CSL_CITATION { "citationItems" : [ { "id" : "ITEM-1", "itemData" : { "DOI" : "DOI 10.1126/science.247.4938.57", "ISBN" : "0036-8075", "ISSN" : "0036-8075", "PMID" : "17749491", "abstract" : "The defect structure of in situ pulsed, laser-deposited, thin films of the high-transition temperature superconductor Y-Ba-Cu-O has been observed directly by atomic resolution electron microscopy. In a thin film with the nominal composition YBa(2)Cu(3)O(7) (123), stacking defects corresponding to the cationic stoichiometry of the 248, 247, and 224 compounds have been observed. Other defects observed include edge dislocations and antiphase boundaries. These defects, which are related to the nonequilibrium processing conditions, are likely to be responsible for the higher critical currents observed in these films as compared to single crystals.", "author" : [ { "dropping-particle" : "", "family" : "Ramesh", "given" : "R", "non-dropping-particle" : "", "parse-names" : false, "suffix" : "" }, { "dropping-particle" : "", "family" : "Hwang", "given" : "D M", "non-dropping-particle" : "", "parse-names" : false, "suffix" : "" }, { "dropping-particle" : "", "family" : "Venkatesan", "given" : "T", "non-dropping-particle" : "", "parse-names" : false, "suffix" : "" }, { "dropping-particle" : "", "family" : "Ravi", "given" : "T S", "non-dropping-particle" : "", "parse-names" : false, "suffix" : "" }, { "dropping-particle" : "", "family" : "Nazar", "given" : "L", "non-dropping-particle" : "", "parse-names" : false, "suffix" : "" }, { "dropping-particle" : "", "family" : "Inam", "given" : "A", "non-dropping-particle" : "", "parse-names" : false, "suffix" : "" }, { "dropping-particle" : "", "family" : "Wu", "given" : "X D", "non-dropping-particle" : "", "parse-names" : false, "suffix" : "" }, { "dropping-particle" : "", "family" : "Dutta", "given" : "B", "non-dropping-particle" : "", "parse-names" : false, "suffix" : "" }, { "dropping-particle" : "", "family" : "Thomas", "given" : "G", "non-dropping-particle" : "", "parse-names" : false, "suffix" : "" }, { "dropping-particle" : "", "family" : "Marshall", "given" : "A F", "non-dropping-particle" : "", "parse-names" : false, "suffix" : "" }, { "dropping-particle" : "", "family" : "Geballe", "given" : "T H", "non-dropping-particle" : "", "parse-names" : false, "suffix" : "" } ], "container-title" : "Science (New York, N.Y.)", "id" : "ITEM-1", "issue" : "4938", "issued" : { "date-parts" : [ [ "1990" ] ] }, "page" : "57-59", "title" : "Direct Observation of Structural Defects in Laser-Deposited Superconducting Y-Ba-Cu-O Thin-Films", "type" : "article-journal", "volume" : "247" }, "uris" : [ "http://www.mendeley.com/documents/?uuid=64f4861c-fd1d-4fbe-8a03-d46e663b569c" ] } ], "mendeley" : { "formattedCitation" : "&lt;sup&gt;23&lt;/sup&gt;", "plainTextFormattedCitation" : "23" }, "properties" : { "noteIndex" : 0 }, "schema" : "https://github.com/citation-style-language/schema/raw/master/csl-citation.json" }</w:instrText>
      </w:r>
      <w:r w:rsidR="004B174D">
        <w:rPr>
          <w:rFonts w:ascii="Times New Roman" w:hAnsi="Times New Roman" w:cs="Times New Roman"/>
        </w:rPr>
        <w:fldChar w:fldCharType="separate"/>
      </w:r>
      <w:r w:rsidR="004B174D" w:rsidRPr="004B174D">
        <w:rPr>
          <w:rFonts w:ascii="Times New Roman" w:hAnsi="Times New Roman" w:cs="Times New Roman"/>
          <w:noProof/>
          <w:vertAlign w:val="superscript"/>
        </w:rPr>
        <w:t>23</w:t>
      </w:r>
      <w:r w:rsidR="004B174D">
        <w:rPr>
          <w:rFonts w:ascii="Times New Roman" w:hAnsi="Times New Roman" w:cs="Times New Roman"/>
        </w:rPr>
        <w:fldChar w:fldCharType="end"/>
      </w:r>
      <w:r w:rsidR="009546BB">
        <w:rPr>
          <w:rFonts w:ascii="Times New Roman" w:hAnsi="Times New Roman" w:cs="Times New Roman"/>
        </w:rPr>
        <w:t>.</w:t>
      </w:r>
      <w:r w:rsidR="000D03F5">
        <w:rPr>
          <w:rFonts w:ascii="Times New Roman" w:hAnsi="Times New Roman" w:cs="Times New Roman"/>
        </w:rPr>
        <w:t xml:space="preserve"> In the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Gd</m:t>
            </m:r>
          </m:sub>
        </m:sSub>
        <m:r>
          <w:rPr>
            <w:rFonts w:ascii="Cambria Math" w:hAnsi="Cambria Math" w:cs="Times New Roman"/>
          </w:rPr>
          <m:t>=3</m:t>
        </m:r>
      </m:oMath>
      <w:r w:rsidR="000D03F5">
        <w:rPr>
          <w:rFonts w:ascii="Times New Roman" w:hAnsi="Times New Roman" w:cs="Times New Roman"/>
        </w:rPr>
        <w:t xml:space="preserve"> nm and </w:t>
      </w:r>
      <m:oMath>
        <m:r>
          <w:rPr>
            <w:rFonts w:ascii="Cambria Math" w:hAnsi="Cambria Math" w:cs="Times New Roman"/>
          </w:rPr>
          <m:t>7</m:t>
        </m:r>
      </m:oMath>
      <w:r w:rsidR="000D03F5">
        <w:rPr>
          <w:rFonts w:ascii="Times New Roman" w:hAnsi="Times New Roman" w:cs="Times New Roman"/>
        </w:rPr>
        <w:t xml:space="preserve"> nm Gd-capped samples, double-CuO stacking faults appear near the surface of the film, with major lattice distortions visible in the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Gd</m:t>
            </m:r>
          </m:sub>
        </m:sSub>
        <m:r>
          <w:rPr>
            <w:rFonts w:ascii="Cambria Math" w:hAnsi="Cambria Math" w:cs="Times New Roman"/>
          </w:rPr>
          <m:t>=20</m:t>
        </m:r>
      </m:oMath>
      <w:r w:rsidR="000D03F5">
        <w:rPr>
          <w:rFonts w:ascii="Times New Roman" w:hAnsi="Times New Roman" w:cs="Times New Roman"/>
        </w:rPr>
        <w:t xml:space="preserve"> nm film</w:t>
      </w:r>
      <w:r w:rsidR="009546BB">
        <w:rPr>
          <w:rFonts w:ascii="Times New Roman" w:hAnsi="Times New Roman" w:cs="Times New Roman"/>
        </w:rPr>
        <w:t xml:space="preserve"> (Fig. 2b-d)</w:t>
      </w:r>
      <w:r w:rsidR="000D03F5">
        <w:rPr>
          <w:rFonts w:ascii="Times New Roman" w:hAnsi="Times New Roman" w:cs="Times New Roman"/>
        </w:rPr>
        <w:t>.</w:t>
      </w:r>
      <w:r w:rsidR="004B174D">
        <w:rPr>
          <w:rFonts w:ascii="Times New Roman" w:hAnsi="Times New Roman" w:cs="Times New Roman"/>
        </w:rPr>
        <w:t xml:space="preserve"> </w:t>
      </w:r>
      <w:r w:rsidR="007F5200">
        <w:rPr>
          <w:rFonts w:ascii="Times New Roman" w:hAnsi="Times New Roman" w:cs="Times New Roman"/>
        </w:rPr>
        <w:t xml:space="preserve">These defects point to the interfacial nature of the oxygen leaching effect, as </w:t>
      </w:r>
      <w:r w:rsidR="007F5200">
        <w:rPr>
          <w:rFonts w:ascii="Times New Roman" w:hAnsi="Times New Roman" w:cs="Times New Roman"/>
        </w:rPr>
        <w:t xml:space="preserve">the YBCO layers nearest the </w:t>
      </w:r>
      <w:proofErr w:type="spellStart"/>
      <w:r w:rsidR="007F5200">
        <w:rPr>
          <w:rFonts w:ascii="Times New Roman" w:hAnsi="Times New Roman" w:cs="Times New Roman"/>
        </w:rPr>
        <w:t>Gd</w:t>
      </w:r>
      <w:proofErr w:type="spellEnd"/>
      <w:r w:rsidR="007F5200">
        <w:rPr>
          <w:rFonts w:ascii="Times New Roman" w:hAnsi="Times New Roman" w:cs="Times New Roman"/>
        </w:rPr>
        <w:t xml:space="preserve"> interface become increasingly disrupted</w:t>
      </w:r>
      <w:r w:rsidR="007F5200">
        <w:rPr>
          <w:rFonts w:ascii="Times New Roman" w:hAnsi="Times New Roman" w:cs="Times New Roman"/>
        </w:rPr>
        <w:t xml:space="preserve"> when oxygen is removed from deep within the film.</w:t>
      </w:r>
    </w:p>
    <w:p w14:paraId="496ABBBC" w14:textId="5A70971D" w:rsidR="00DD5271" w:rsidRDefault="003B2A01" w:rsidP="007443FB">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lastRenderedPageBreak/>
        <w:t xml:space="preserve">The extraction of oxygen was </w:t>
      </w:r>
      <w:r w:rsidR="00E31806">
        <w:rPr>
          <w:rFonts w:ascii="Times New Roman" w:eastAsia="Times New Roman" w:hAnsi="Times New Roman" w:cs="Times New Roman"/>
        </w:rPr>
        <w:t xml:space="preserve">further </w:t>
      </w:r>
      <w:r w:rsidR="000B6968">
        <w:rPr>
          <w:rFonts w:ascii="Times New Roman" w:eastAsia="Times New Roman" w:hAnsi="Times New Roman" w:cs="Times New Roman"/>
        </w:rPr>
        <w:t>probed</w:t>
      </w:r>
      <w:r w:rsidR="00E31806">
        <w:rPr>
          <w:rFonts w:ascii="Times New Roman" w:eastAsia="Times New Roman" w:hAnsi="Times New Roman" w:cs="Times New Roman"/>
        </w:rPr>
        <w:t xml:space="preserve"> by </w:t>
      </w:r>
      <w:r w:rsidR="000A57D3">
        <w:rPr>
          <w:rFonts w:ascii="Times New Roman" w:eastAsia="Times New Roman" w:hAnsi="Times New Roman" w:cs="Times New Roman"/>
        </w:rPr>
        <w:t>p</w:t>
      </w:r>
      <w:r w:rsidR="00E31806">
        <w:rPr>
          <w:rFonts w:ascii="Times New Roman" w:eastAsia="Times New Roman" w:hAnsi="Times New Roman" w:cs="Times New Roman"/>
        </w:rPr>
        <w:t xml:space="preserve">olarized </w:t>
      </w:r>
      <w:r w:rsidR="000A57D3">
        <w:rPr>
          <w:rFonts w:ascii="Times New Roman" w:eastAsia="Times New Roman" w:hAnsi="Times New Roman" w:cs="Times New Roman"/>
        </w:rPr>
        <w:t>n</w:t>
      </w:r>
      <w:r w:rsidR="00E31806">
        <w:rPr>
          <w:rFonts w:ascii="Times New Roman" w:eastAsia="Times New Roman" w:hAnsi="Times New Roman" w:cs="Times New Roman"/>
        </w:rPr>
        <w:t xml:space="preserve">eutron </w:t>
      </w:r>
      <w:r w:rsidR="000A57D3">
        <w:rPr>
          <w:rFonts w:ascii="Times New Roman" w:eastAsia="Times New Roman" w:hAnsi="Times New Roman" w:cs="Times New Roman"/>
        </w:rPr>
        <w:t>r</w:t>
      </w:r>
      <w:r w:rsidR="00E31806">
        <w:rPr>
          <w:rFonts w:ascii="Times New Roman" w:eastAsia="Times New Roman" w:hAnsi="Times New Roman" w:cs="Times New Roman"/>
        </w:rPr>
        <w:t>eflectometry (PNR), which provides</w:t>
      </w:r>
      <w:r w:rsidR="007D4BEF">
        <w:rPr>
          <w:rFonts w:ascii="Times New Roman" w:eastAsia="Times New Roman" w:hAnsi="Times New Roman" w:cs="Times New Roman"/>
        </w:rPr>
        <w:t xml:space="preserve"> a depth-resolved mapping</w:t>
      </w:r>
      <w:r w:rsidR="00E31806">
        <w:rPr>
          <w:rFonts w:ascii="Times New Roman" w:eastAsia="Times New Roman" w:hAnsi="Times New Roman" w:cs="Times New Roman"/>
        </w:rPr>
        <w:t xml:space="preserve"> </w:t>
      </w:r>
      <w:r w:rsidR="000B6968">
        <w:rPr>
          <w:rFonts w:ascii="Times New Roman" w:eastAsia="Times New Roman" w:hAnsi="Times New Roman" w:cs="Times New Roman"/>
        </w:rPr>
        <w:t xml:space="preserve">of </w:t>
      </w:r>
      <w:r w:rsidR="007D4BEF">
        <w:rPr>
          <w:rFonts w:ascii="Times New Roman" w:eastAsia="Times New Roman" w:hAnsi="Times New Roman" w:cs="Times New Roman"/>
        </w:rPr>
        <w:t xml:space="preserve">the </w:t>
      </w:r>
      <w:r w:rsidR="00301144">
        <w:rPr>
          <w:rFonts w:ascii="Times New Roman" w:eastAsia="Times New Roman" w:hAnsi="Times New Roman" w:cs="Times New Roman"/>
        </w:rPr>
        <w:t xml:space="preserve">nuclear scattering centers </w:t>
      </w:r>
      <w:r w:rsidR="007D4BEF">
        <w:rPr>
          <w:rFonts w:ascii="Times New Roman" w:eastAsia="Times New Roman" w:hAnsi="Times New Roman" w:cs="Times New Roman"/>
        </w:rPr>
        <w:t xml:space="preserve">within </w:t>
      </w:r>
      <w:r w:rsidR="00E31806">
        <w:rPr>
          <w:rFonts w:ascii="Times New Roman" w:eastAsia="Times New Roman" w:hAnsi="Times New Roman" w:cs="Times New Roman"/>
        </w:rPr>
        <w:t>the film.</w:t>
      </w:r>
      <w:r w:rsidR="005C166F">
        <w:rPr>
          <w:rFonts w:ascii="Times New Roman" w:eastAsia="Times New Roman" w:hAnsi="Times New Roman" w:cs="Times New Roman"/>
        </w:rPr>
        <w:t xml:space="preserve"> The converged depth profiles</w:t>
      </w:r>
      <w:r w:rsidR="007443FB">
        <w:rPr>
          <w:rFonts w:ascii="Times New Roman" w:eastAsia="Times New Roman" w:hAnsi="Times New Roman" w:cs="Times New Roman"/>
        </w:rPr>
        <w:t xml:space="preserve"> (Fig. 3) confirm the expected 100 nm thickness of the as-grown structure, while the nuclear scattering length density (SLD, </w:t>
      </w:r>
      <m:oMath>
        <m:sSub>
          <m:sSubPr>
            <m:ctrlPr>
              <w:rPr>
                <w:rFonts w:ascii="Cambria Math" w:eastAsia="Times New Roman" w:hAnsi="Cambria Math" w:cs="Times New Roman"/>
                <w:i/>
              </w:rPr>
            </m:ctrlPr>
          </m:sSubPr>
          <m:e>
            <m:r>
              <w:rPr>
                <w:rFonts w:ascii="Cambria Math" w:eastAsia="Times New Roman" w:hAnsi="Cambria Math" w:cs="Times New Roman"/>
              </w:rPr>
              <m:t>ρ</m:t>
            </m:r>
          </m:e>
          <m:sub>
            <m:r>
              <w:rPr>
                <w:rFonts w:ascii="Cambria Math" w:eastAsia="Times New Roman" w:hAnsi="Cambria Math" w:cs="Times New Roman"/>
              </w:rPr>
              <m:t>N</m:t>
            </m:r>
          </m:sub>
        </m:sSub>
      </m:oMath>
      <w:r w:rsidR="007443FB">
        <w:rPr>
          <w:rFonts w:ascii="Times New Roman" w:eastAsia="Times New Roman" w:hAnsi="Times New Roman" w:cs="Times New Roman"/>
        </w:rPr>
        <w:t>) of the as-grown film is similar to the calculated value for YBa</w:t>
      </w:r>
      <w:r w:rsidR="007443FB" w:rsidRPr="00041ED4">
        <w:rPr>
          <w:rFonts w:ascii="Times New Roman" w:eastAsia="Times New Roman" w:hAnsi="Times New Roman" w:cs="Times New Roman"/>
          <w:vertAlign w:val="subscript"/>
        </w:rPr>
        <w:t>2</w:t>
      </w:r>
      <w:r w:rsidR="007443FB">
        <w:rPr>
          <w:rFonts w:ascii="Times New Roman" w:eastAsia="Times New Roman" w:hAnsi="Times New Roman" w:cs="Times New Roman"/>
        </w:rPr>
        <w:t>Cu</w:t>
      </w:r>
      <w:r w:rsidR="007443FB" w:rsidRPr="00041ED4">
        <w:rPr>
          <w:rFonts w:ascii="Times New Roman" w:eastAsia="Times New Roman" w:hAnsi="Times New Roman" w:cs="Times New Roman"/>
          <w:vertAlign w:val="subscript"/>
        </w:rPr>
        <w:t>3</w:t>
      </w:r>
      <w:r w:rsidR="007443FB">
        <w:rPr>
          <w:rFonts w:ascii="Times New Roman" w:eastAsia="Times New Roman" w:hAnsi="Times New Roman" w:cs="Times New Roman"/>
        </w:rPr>
        <w:t>O</w:t>
      </w:r>
      <w:r w:rsidR="007443FB" w:rsidRPr="00041ED4">
        <w:rPr>
          <w:rFonts w:ascii="Times New Roman" w:eastAsia="Times New Roman" w:hAnsi="Times New Roman" w:cs="Times New Roman"/>
          <w:vertAlign w:val="subscript"/>
        </w:rPr>
        <w:t>7</w:t>
      </w:r>
      <w:r w:rsidR="007443FB">
        <w:rPr>
          <w:rFonts w:ascii="Times New Roman" w:eastAsia="Times New Roman" w:hAnsi="Times New Roman" w:cs="Times New Roman"/>
        </w:rPr>
        <w:t xml:space="preserve"> of </w:t>
      </w:r>
      <m:oMath>
        <m:r>
          <w:rPr>
            <w:rFonts w:ascii="Cambria Math" w:eastAsia="Times New Roman" w:hAnsi="Cambria Math" w:cs="Times New Roman"/>
          </w:rPr>
          <m:t>4.7×</m:t>
        </m:r>
        <m:sSup>
          <m:sSupPr>
            <m:ctrlPr>
              <w:rPr>
                <w:rFonts w:ascii="Cambria Math" w:eastAsia="Times New Roman" w:hAnsi="Cambria Math" w:cs="Times New Roman"/>
                <w:i/>
              </w:rPr>
            </m:ctrlPr>
          </m:sSupPr>
          <m:e>
            <m:r>
              <w:rPr>
                <w:rFonts w:ascii="Cambria Math" w:eastAsia="Times New Roman" w:hAnsi="Cambria Math" w:cs="Times New Roman"/>
              </w:rPr>
              <m:t>10</m:t>
            </m:r>
          </m:e>
          <m:sup>
            <m:r>
              <w:rPr>
                <w:rFonts w:ascii="Cambria Math" w:eastAsia="Times New Roman" w:hAnsi="Cambria Math" w:cs="Times New Roman"/>
              </w:rPr>
              <m:t>-4</m:t>
            </m:r>
          </m:sup>
        </m:sSup>
        <m:r>
          <w:rPr>
            <w:rFonts w:ascii="Cambria Math" w:eastAsia="Times New Roman" w:hAnsi="Cambria Math" w:cs="Times New Roman"/>
          </w:rPr>
          <m:t xml:space="preserve"> </m:t>
        </m:r>
        <m:sSup>
          <m:sSupPr>
            <m:ctrlPr>
              <w:rPr>
                <w:rFonts w:ascii="Cambria Math" w:eastAsia="Times New Roman" w:hAnsi="Cambria Math" w:cs="Times New Roman"/>
              </w:rPr>
            </m:ctrlPr>
          </m:sSupPr>
          <m:e>
            <m:r>
              <m:rPr>
                <m:sty m:val="p"/>
              </m:rPr>
              <w:rPr>
                <w:rFonts w:ascii="Cambria Math" w:eastAsia="Times New Roman" w:hAnsi="Cambria Math" w:cs="Times New Roman"/>
              </w:rPr>
              <m:t>nm</m:t>
            </m:r>
            <m:ctrlPr>
              <w:rPr>
                <w:rFonts w:ascii="Cambria Math" w:eastAsia="Times New Roman" w:hAnsi="Cambria Math" w:cs="Times New Roman"/>
                <w:i/>
              </w:rPr>
            </m:ctrlPr>
          </m:e>
          <m:sup>
            <m:r>
              <m:rPr>
                <m:sty m:val="p"/>
              </m:rPr>
              <w:rPr>
                <w:rFonts w:ascii="Cambria Math" w:eastAsia="Times New Roman" w:hAnsi="Cambria Math" w:cs="Times New Roman"/>
              </w:rPr>
              <m:t>-2</m:t>
            </m:r>
          </m:sup>
        </m:sSup>
      </m:oMath>
      <w:r w:rsidR="007443FB">
        <w:rPr>
          <w:rFonts w:ascii="Times New Roman" w:eastAsia="Times New Roman" w:hAnsi="Times New Roman" w:cs="Times New Roman"/>
        </w:rPr>
        <w:t xml:space="preserve">. With increasing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oMath>
      <w:r w:rsidR="007443FB">
        <w:rPr>
          <w:rFonts w:ascii="Times New Roman" w:eastAsia="Times New Roman" w:hAnsi="Times New Roman" w:cs="Times New Roman"/>
        </w:rPr>
        <w:t xml:space="preserve"> the YBCO layer increases in thickness</w:t>
      </w:r>
      <w:r w:rsidR="00C94B92">
        <w:rPr>
          <w:rFonts w:ascii="Times New Roman" w:eastAsia="Times New Roman" w:hAnsi="Times New Roman" w:cs="Times New Roman"/>
        </w:rPr>
        <w:t xml:space="preserve">, </w:t>
      </w:r>
      <w:r w:rsidR="007443FB">
        <w:rPr>
          <w:rFonts w:ascii="Times New Roman" w:eastAsia="Times New Roman" w:hAnsi="Times New Roman" w:cs="Times New Roman"/>
        </w:rPr>
        <w:t>in agreement with the unit cell expansion observed in XRD.</w:t>
      </w:r>
      <w:r w:rsidR="00C20D0D">
        <w:rPr>
          <w:rFonts w:ascii="Times New Roman" w:eastAsia="Times New Roman" w:hAnsi="Times New Roman" w:cs="Times New Roman"/>
        </w:rPr>
        <w:t xml:space="preserve"> Commensurate with the progressive increase in thickness, the nuclear SLD decreases, particularly near the YBCO/</w:t>
      </w:r>
      <w:proofErr w:type="spellStart"/>
      <w:r w:rsidR="00C20D0D">
        <w:rPr>
          <w:rFonts w:ascii="Times New Roman" w:eastAsia="Times New Roman" w:hAnsi="Times New Roman" w:cs="Times New Roman"/>
        </w:rPr>
        <w:t>Gd</w:t>
      </w:r>
      <w:proofErr w:type="spellEnd"/>
      <w:r w:rsidR="00C20D0D">
        <w:rPr>
          <w:rFonts w:ascii="Times New Roman" w:eastAsia="Times New Roman" w:hAnsi="Times New Roman" w:cs="Times New Roman"/>
        </w:rPr>
        <w:t xml:space="preserve"> interface.</w:t>
      </w:r>
      <w:r w:rsidR="00557344">
        <w:rPr>
          <w:rFonts w:ascii="Times New Roman" w:eastAsia="Times New Roman" w:hAnsi="Times New Roman" w:cs="Times New Roman"/>
        </w:rPr>
        <w:t xml:space="preserve"> The decrease of </w:t>
      </w:r>
      <m:oMath>
        <m:sSub>
          <m:sSubPr>
            <m:ctrlPr>
              <w:rPr>
                <w:rFonts w:ascii="Cambria Math" w:eastAsia="Times New Roman" w:hAnsi="Cambria Math" w:cs="Times New Roman"/>
                <w:i/>
              </w:rPr>
            </m:ctrlPr>
          </m:sSubPr>
          <m:e>
            <m:r>
              <w:rPr>
                <w:rFonts w:ascii="Cambria Math" w:eastAsia="Times New Roman" w:hAnsi="Cambria Math" w:cs="Times New Roman"/>
              </w:rPr>
              <m:t>ρ</m:t>
            </m:r>
          </m:e>
          <m:sub>
            <m:r>
              <w:rPr>
                <w:rFonts w:ascii="Cambria Math" w:eastAsia="Times New Roman" w:hAnsi="Cambria Math" w:cs="Times New Roman"/>
              </w:rPr>
              <m:t>N</m:t>
            </m:r>
          </m:sub>
        </m:sSub>
      </m:oMath>
      <w:r w:rsidR="00557344">
        <w:rPr>
          <w:rFonts w:ascii="Times New Roman" w:eastAsia="Times New Roman" w:hAnsi="Times New Roman" w:cs="Times New Roman"/>
        </w:rPr>
        <w:t xml:space="preserve"> is consistent with the removal of oxygen from the YBCO</w:t>
      </w:r>
      <w:r w:rsidR="00041ED4">
        <w:rPr>
          <w:rFonts w:ascii="Times New Roman" w:eastAsia="Times New Roman" w:hAnsi="Times New Roman" w:cs="Times New Roman"/>
        </w:rPr>
        <w:t xml:space="preserve">. </w:t>
      </w:r>
      <w:r w:rsidR="00463150">
        <w:rPr>
          <w:rFonts w:ascii="Times New Roman" w:eastAsia="Times New Roman" w:hAnsi="Times New Roman" w:cs="Times New Roman"/>
        </w:rPr>
        <w:t xml:space="preserve">In addition to the </w:t>
      </w:r>
      <w:r w:rsidR="00557344">
        <w:rPr>
          <w:rFonts w:ascii="Times New Roman" w:eastAsia="Times New Roman" w:hAnsi="Times New Roman" w:cs="Times New Roman"/>
        </w:rPr>
        <w:t xml:space="preserve">standard </w:t>
      </w:r>
      <w:r w:rsidR="00463150">
        <w:rPr>
          <w:rFonts w:ascii="Times New Roman" w:eastAsia="Times New Roman" w:hAnsi="Times New Roman" w:cs="Times New Roman"/>
        </w:rPr>
        <w:t xml:space="preserve">nuclear </w:t>
      </w:r>
      <w:r w:rsidR="00557344">
        <w:rPr>
          <w:rFonts w:ascii="Times New Roman" w:eastAsia="Times New Roman" w:hAnsi="Times New Roman" w:cs="Times New Roman"/>
        </w:rPr>
        <w:t>profile</w:t>
      </w:r>
      <w:r w:rsidR="00463150">
        <w:rPr>
          <w:rFonts w:ascii="Times New Roman" w:eastAsia="Times New Roman" w:hAnsi="Times New Roman" w:cs="Times New Roman"/>
        </w:rPr>
        <w:t xml:space="preserve">, the </w:t>
      </w:r>
      <w:proofErr w:type="spellStart"/>
      <w:r w:rsidR="00557344">
        <w:rPr>
          <w:rFonts w:ascii="Times New Roman" w:eastAsia="Times New Roman" w:hAnsi="Times New Roman" w:cs="Times New Roman"/>
        </w:rPr>
        <w:t>Gd</w:t>
      </w:r>
      <w:proofErr w:type="spellEnd"/>
      <w:r w:rsidR="00557344">
        <w:rPr>
          <w:rFonts w:ascii="Times New Roman" w:eastAsia="Times New Roman" w:hAnsi="Times New Roman" w:cs="Times New Roman"/>
        </w:rPr>
        <w:t xml:space="preserve"> layer is explicitly identifiable by the imaginary component of its SLD, which corresponds </w:t>
      </w:r>
      <w:r w:rsidR="00041ED4">
        <w:rPr>
          <w:rFonts w:ascii="Times New Roman" w:eastAsia="Times New Roman" w:hAnsi="Times New Roman" w:cs="Times New Roman"/>
        </w:rPr>
        <w:t>with</w:t>
      </w:r>
      <w:r w:rsidR="00557344">
        <w:rPr>
          <w:rFonts w:ascii="Times New Roman" w:eastAsia="Times New Roman" w:hAnsi="Times New Roman" w:cs="Times New Roman"/>
        </w:rPr>
        <w:t xml:space="preserve"> neutron absorption. The imaginary component of the </w:t>
      </w:r>
      <w:proofErr w:type="spellStart"/>
      <w:r w:rsidR="00557344">
        <w:rPr>
          <w:rFonts w:ascii="Times New Roman" w:eastAsia="Times New Roman" w:hAnsi="Times New Roman" w:cs="Times New Roman"/>
        </w:rPr>
        <w:t>Gd</w:t>
      </w:r>
      <w:proofErr w:type="spellEnd"/>
      <w:r w:rsidR="00557344">
        <w:rPr>
          <w:rFonts w:ascii="Times New Roman" w:eastAsia="Times New Roman" w:hAnsi="Times New Roman" w:cs="Times New Roman"/>
        </w:rPr>
        <w:t xml:space="preserve"> SLD allows us to rule</w:t>
      </w:r>
      <w:r w:rsidR="00B364FA">
        <w:rPr>
          <w:rFonts w:ascii="Times New Roman" w:eastAsia="Times New Roman" w:hAnsi="Times New Roman" w:cs="Times New Roman"/>
        </w:rPr>
        <w:t xml:space="preserve"> out the possibility of </w:t>
      </w:r>
      <w:r w:rsidR="006F7DE0">
        <w:rPr>
          <w:rFonts w:ascii="Times New Roman" w:eastAsia="Times New Roman" w:hAnsi="Times New Roman" w:cs="Times New Roman"/>
        </w:rPr>
        <w:t>YBCO/</w:t>
      </w:r>
      <w:proofErr w:type="spellStart"/>
      <w:r w:rsidR="00B364FA">
        <w:rPr>
          <w:rFonts w:ascii="Times New Roman" w:eastAsia="Times New Roman" w:hAnsi="Times New Roman" w:cs="Times New Roman"/>
        </w:rPr>
        <w:t>Gd</w:t>
      </w:r>
      <w:proofErr w:type="spellEnd"/>
      <w:r w:rsidR="00B364FA">
        <w:rPr>
          <w:rFonts w:ascii="Times New Roman" w:eastAsia="Times New Roman" w:hAnsi="Times New Roman" w:cs="Times New Roman"/>
        </w:rPr>
        <w:t xml:space="preserve"> </w:t>
      </w:r>
      <w:proofErr w:type="spellStart"/>
      <w:r w:rsidR="00B364FA">
        <w:rPr>
          <w:rFonts w:ascii="Times New Roman" w:eastAsia="Times New Roman" w:hAnsi="Times New Roman" w:cs="Times New Roman"/>
        </w:rPr>
        <w:t>interdiffusion</w:t>
      </w:r>
      <w:proofErr w:type="spellEnd"/>
      <w:r w:rsidR="00B364FA">
        <w:rPr>
          <w:rFonts w:ascii="Times New Roman" w:eastAsia="Times New Roman" w:hAnsi="Times New Roman" w:cs="Times New Roman"/>
        </w:rPr>
        <w:t>.</w:t>
      </w:r>
    </w:p>
    <w:p w14:paraId="1EB0E8B3" w14:textId="79128D7E" w:rsidR="00BD77D3" w:rsidRDefault="00557344" w:rsidP="006B3565">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While the PNR results are consistent with the extraction of oxygen from the YBCO, fluorescence </w:t>
      </w:r>
      <w:r w:rsidR="000A57D3">
        <w:rPr>
          <w:rFonts w:ascii="Times New Roman" w:eastAsia="Times New Roman" w:hAnsi="Times New Roman" w:cs="Times New Roman"/>
        </w:rPr>
        <w:t>y</w:t>
      </w:r>
      <w:r w:rsidR="00DA38C4">
        <w:rPr>
          <w:rFonts w:ascii="Times New Roman" w:eastAsia="Times New Roman" w:hAnsi="Times New Roman" w:cs="Times New Roman"/>
        </w:rPr>
        <w:t xml:space="preserve">ield (FY) </w:t>
      </w:r>
      <w:r w:rsidR="00010A0E">
        <w:rPr>
          <w:rFonts w:ascii="Times New Roman" w:eastAsia="Times New Roman" w:hAnsi="Times New Roman" w:cs="Times New Roman"/>
        </w:rPr>
        <w:t xml:space="preserve">XAS </w:t>
      </w:r>
      <w:r w:rsidR="00DA38C4">
        <w:rPr>
          <w:rFonts w:ascii="Times New Roman" w:eastAsia="Times New Roman" w:hAnsi="Times New Roman" w:cs="Times New Roman"/>
        </w:rPr>
        <w:t>measurements</w:t>
      </w:r>
      <w:r w:rsidR="00010A0E">
        <w:rPr>
          <w:rFonts w:ascii="Times New Roman" w:eastAsia="Times New Roman" w:hAnsi="Times New Roman" w:cs="Times New Roman"/>
        </w:rPr>
        <w:t xml:space="preserve"> </w:t>
      </w:r>
      <w:r>
        <w:rPr>
          <w:rFonts w:ascii="Times New Roman" w:eastAsia="Times New Roman" w:hAnsi="Times New Roman" w:cs="Times New Roman"/>
        </w:rPr>
        <w:t>performed</w:t>
      </w:r>
      <w:r w:rsidR="00DA38C4" w:rsidRPr="007E0D1D">
        <w:rPr>
          <w:rFonts w:ascii="Times New Roman" w:eastAsia="Times New Roman" w:hAnsi="Times New Roman" w:cs="Times New Roman"/>
        </w:rPr>
        <w:t xml:space="preserve"> </w:t>
      </w:r>
      <w:r w:rsidR="00DA38C4">
        <w:rPr>
          <w:rFonts w:ascii="Times New Roman" w:eastAsia="Times New Roman" w:hAnsi="Times New Roman" w:cs="Times New Roman"/>
        </w:rPr>
        <w:t xml:space="preserve">at the Cu </w:t>
      </w:r>
      <w:r w:rsidR="00DA38C4" w:rsidRPr="00041ED4">
        <w:rPr>
          <w:rFonts w:ascii="Times New Roman" w:eastAsia="Times New Roman" w:hAnsi="Times New Roman" w:cs="Times New Roman"/>
          <w:i/>
        </w:rPr>
        <w:t>L</w:t>
      </w:r>
      <w:r w:rsidR="00DA38C4" w:rsidRPr="00042DC5">
        <w:rPr>
          <w:rFonts w:ascii="Times New Roman" w:eastAsia="Times New Roman" w:hAnsi="Times New Roman" w:cs="Times New Roman"/>
          <w:vertAlign w:val="subscript"/>
        </w:rPr>
        <w:t>2,3</w:t>
      </w:r>
      <w:r w:rsidR="00DA38C4">
        <w:rPr>
          <w:rFonts w:ascii="Times New Roman" w:eastAsia="Times New Roman" w:hAnsi="Times New Roman" w:cs="Times New Roman"/>
        </w:rPr>
        <w:t>-edges</w:t>
      </w:r>
      <w:r>
        <w:rPr>
          <w:rFonts w:ascii="Times New Roman" w:eastAsia="Times New Roman" w:hAnsi="Times New Roman" w:cs="Times New Roman"/>
        </w:rPr>
        <w:t xml:space="preserve"> directly confirm a change in the Cu valence resultant from the oxygen extraction. The XA result</w:t>
      </w:r>
      <w:r w:rsidR="00041ED4">
        <w:rPr>
          <w:rFonts w:ascii="Times New Roman" w:eastAsia="Times New Roman" w:hAnsi="Times New Roman" w:cs="Times New Roman"/>
        </w:rPr>
        <w:t>s</w:t>
      </w:r>
      <w:r>
        <w:rPr>
          <w:rFonts w:ascii="Times New Roman" w:eastAsia="Times New Roman" w:hAnsi="Times New Roman" w:cs="Times New Roman"/>
        </w:rPr>
        <w:t xml:space="preserve"> (Fig. 4)</w:t>
      </w:r>
      <w:r w:rsidR="00DA38C4">
        <w:rPr>
          <w:rFonts w:ascii="Times New Roman" w:eastAsia="Times New Roman" w:hAnsi="Times New Roman" w:cs="Times New Roman"/>
        </w:rPr>
        <w:t xml:space="preserve"> </w:t>
      </w:r>
      <w:r w:rsidR="00DA38C4" w:rsidRPr="007E0D1D">
        <w:rPr>
          <w:rFonts w:ascii="Times New Roman" w:eastAsia="Times New Roman" w:hAnsi="Times New Roman" w:cs="Times New Roman"/>
        </w:rPr>
        <w:t xml:space="preserve">show </w:t>
      </w:r>
      <w:r w:rsidR="00DA38C4">
        <w:rPr>
          <w:rFonts w:ascii="Times New Roman" w:eastAsia="Times New Roman" w:hAnsi="Times New Roman" w:cs="Times New Roman"/>
        </w:rPr>
        <w:t xml:space="preserve">a shift in the absorption resonance to lower energies </w:t>
      </w:r>
      <w:r>
        <w:rPr>
          <w:rFonts w:ascii="Times New Roman" w:eastAsia="Times New Roman" w:hAnsi="Times New Roman" w:cs="Times New Roman"/>
        </w:rPr>
        <w:t xml:space="preserve">with increasing </w:t>
      </w:r>
      <w:proofErr w:type="spellStart"/>
      <w:proofErr w:type="gramStart"/>
      <w:r w:rsidRPr="00041ED4">
        <w:rPr>
          <w:rFonts w:ascii="Times New Roman" w:eastAsia="Times New Roman" w:hAnsi="Times New Roman" w:cs="Times New Roman"/>
          <w:i/>
        </w:rPr>
        <w:t>t</w:t>
      </w:r>
      <w:r w:rsidRPr="00041ED4">
        <w:rPr>
          <w:rFonts w:ascii="Times New Roman" w:eastAsia="Times New Roman" w:hAnsi="Times New Roman" w:cs="Times New Roman"/>
          <w:i/>
          <w:vertAlign w:val="subscript"/>
        </w:rPr>
        <w:t>Gd</w:t>
      </w:r>
      <w:proofErr w:type="spellEnd"/>
      <w:r>
        <w:rPr>
          <w:rFonts w:ascii="Times New Roman" w:eastAsia="Times New Roman" w:hAnsi="Times New Roman" w:cs="Times New Roman"/>
        </w:rPr>
        <w:t>.</w:t>
      </w:r>
      <w:r w:rsidR="002A5BBC">
        <w:rPr>
          <w:rFonts w:ascii="Times New Roman" w:eastAsia="Times New Roman" w:hAnsi="Times New Roman" w:cs="Times New Roman"/>
        </w:rPr>
        <w:t>.</w:t>
      </w:r>
      <w:proofErr w:type="gramEnd"/>
      <w:r w:rsidR="009A4DF0">
        <w:rPr>
          <w:rFonts w:ascii="Times New Roman" w:eastAsia="Times New Roman" w:hAnsi="Times New Roman" w:cs="Times New Roman"/>
        </w:rPr>
        <w:t xml:space="preserve"> </w:t>
      </w:r>
      <w:r w:rsidR="002A5BBC">
        <w:rPr>
          <w:rFonts w:ascii="Times New Roman" w:eastAsia="Times New Roman" w:hAnsi="Times New Roman" w:cs="Times New Roman"/>
        </w:rPr>
        <w:t>S</w:t>
      </w:r>
      <w:r w:rsidR="009A4DF0">
        <w:rPr>
          <w:rFonts w:ascii="Times New Roman" w:eastAsia="Times New Roman" w:hAnsi="Times New Roman" w:cs="Times New Roman"/>
        </w:rPr>
        <w:t xml:space="preserve">imilar </w:t>
      </w:r>
      <w:r w:rsidR="002A5BBC">
        <w:rPr>
          <w:rFonts w:ascii="Times New Roman" w:eastAsia="Times New Roman" w:hAnsi="Times New Roman" w:cs="Times New Roman"/>
        </w:rPr>
        <w:t xml:space="preserve">spectral </w:t>
      </w:r>
      <w:r w:rsidR="009A4DF0">
        <w:rPr>
          <w:rFonts w:ascii="Times New Roman" w:eastAsia="Times New Roman" w:hAnsi="Times New Roman" w:cs="Times New Roman"/>
        </w:rPr>
        <w:t xml:space="preserve">shifts </w:t>
      </w:r>
      <w:r w:rsidR="002A5BBC">
        <w:rPr>
          <w:rFonts w:ascii="Times New Roman" w:eastAsia="Times New Roman" w:hAnsi="Times New Roman" w:cs="Times New Roman"/>
        </w:rPr>
        <w:t xml:space="preserve">reported </w:t>
      </w:r>
      <w:r w:rsidR="003C256D">
        <w:rPr>
          <w:rFonts w:ascii="Times New Roman" w:eastAsia="Times New Roman" w:hAnsi="Times New Roman" w:cs="Times New Roman"/>
        </w:rPr>
        <w:t xml:space="preserve">in </w:t>
      </w:r>
      <w:r w:rsidR="002A5BBC">
        <w:rPr>
          <w:rFonts w:ascii="Times New Roman" w:eastAsia="Times New Roman" w:hAnsi="Times New Roman" w:cs="Times New Roman"/>
        </w:rPr>
        <w:t xml:space="preserve">other </w:t>
      </w:r>
      <w:commentRangeStart w:id="5"/>
      <w:r w:rsidR="003C256D">
        <w:rPr>
          <w:rFonts w:ascii="Times New Roman" w:eastAsia="Times New Roman" w:hAnsi="Times New Roman" w:cs="Times New Roman"/>
        </w:rPr>
        <w:t>oxygen-deficient perovskite</w:t>
      </w:r>
      <w:r w:rsidR="002A5BBC">
        <w:rPr>
          <w:rFonts w:ascii="Times New Roman" w:eastAsia="Times New Roman" w:hAnsi="Times New Roman" w:cs="Times New Roman"/>
        </w:rPr>
        <w:t xml:space="preserve"> systems</w:t>
      </w:r>
      <w:commentRangeEnd w:id="5"/>
      <w:r w:rsidR="00EF1231">
        <w:rPr>
          <w:rStyle w:val="CommentReference"/>
        </w:rPr>
        <w:commentReference w:id="5"/>
      </w:r>
      <w:r w:rsidR="00C2546F">
        <w:rPr>
          <w:rFonts w:ascii="Times New Roman" w:eastAsia="Times New Roman" w:hAnsi="Times New Roman" w:cs="Times New Roman"/>
        </w:rPr>
        <w:fldChar w:fldCharType="begin" w:fldLock="1"/>
      </w:r>
      <w:r w:rsidR="004B174D">
        <w:rPr>
          <w:rFonts w:ascii="Times New Roman" w:eastAsia="Times New Roman" w:hAnsi="Times New Roman" w:cs="Times New Roman"/>
        </w:rPr>
        <w:instrText>ADDIN CSL_CITATION { "citationItems" : [ { "id" : "ITEM-1", "itemData" : { "DOI" : "10.1063/1.4964407", "ISSN" : "00036951", "abstract" : "The impact of interfacial electronic reconstruction on the magnetic characteristics of La0.7Sr0.3CoO3 (LSCO)/La0.7Sr0.3MnO3 (LSMO) heterostructures was investigated as a function of layer thickness using a combination of soft x-ray magnetic spectroscopy and bulk magnetometry. We found that the magnetic properties of the LSCO layers are impacted by two competing electronic interactions occurring at the LSCO/substrate and LSMO/LSCO interfaces. For thin LSCO layers (&lt;5 nm), the heterostructures exist in a highly coupled state where the chemically distinct layers behave as a single magnetic compound with magnetically active Co2+ ions. As the LSCO thickness increases, a high coercivity LSCO layer develops which biases a low coercivity layer, which is composed not only of the LSMO layer but also an interfacial LSCO layer. These results suggest an intriguing route to tune the magnetic properties of transition metal oxide heterostructures through careful control of the interface structure.", "author" : [ { "dropping-particle" : "", "family" : "Li", "given" : "Binzhi", "non-dropping-particle" : "", "parse-names" : false, "suffix" : "" }, { "dropping-particle" : "V.", "family" : "Chopdekar", "given" : "Rajesh", "non-dropping-particle" : "", "parse-names" : false, "suffix" : "" }, { "dropping-particle" : "", "family" : "N'Diaye", "given" : "Alpha T.", "non-dropping-particle" : "", "parse-names" : false, "suffix" : "" }, { "dropping-particle" : "", "family" : "Mehta", "given" : "Apurva", "non-dropping-particle" : "", "parse-names" : false, "suffix" : "" }, { "dropping-particle" : "", "family" : "Byers", "given" : "J. Paige", "non-dropping-particle" : "", "parse-names" : false, "suffix" : "" }, { "dropping-particle" : "", "family" : "Browning", "given" : "Nigel D.", "non-dropping-particle" : "", "parse-names" : false, "suffix" : "" }, { "dropping-particle" : "", "family" : "Arenholz", "given" : "Elke", "non-dropping-particle" : "", "parse-names" : false, "suffix" : "" }, { "dropping-particle" : "", "family" : "Takamura", "given" : "Yayoi", "non-dropping-particle" : "", "parse-names" : false, "suffix" : "" } ], "container-title" : "Applied Physics Letters", "id" : "ITEM-1", "issue" : "15", "issued" : { "date-parts" : [ [ "2016", "10", "10" ] ] }, "page" : "152401", "title" : "Tuning interfacial exchange interactions via electronic reconstruction in transition-metal oxide heterostructures", "type" : "article-journal", "volume" : "109" }, "uris" : [ "http://www.mendeley.com/documents/?uuid=39239d1f-7825-4425-a461-e4df0e1899f1" ] }, { "id" : "ITEM-2", "itemData" : { "DOI" : "10.1038/nature22389", "ISBN" : "0028-0836", "ISSN" : "14764687", "PMID" : "28569818", "abstract" : "Materials can be transformed from one crystalline phase to another by using an electric field to control ion transfer, in a process that can be harnessed in applications such as batteries, smart windows and fuel cells. Increasing the number of transferrable ion species and of accessible crystalline phases could in principle greatly enrich material functionality. However, studies have so far focused mainly on the evolution and control of single ionic species (for example, oxygen, hydrogen or lithium ions). Here we describe the reversible and non-volatile electric-field control of dual-ion (oxygen and hydrogen) phase transformations, with associated electrochromic and magnetoelectric effects. We show that controlling the insertion and extraction of oxygen and hydrogen ions independently of each other can direct reversible phase transformations among three different material phases: the perovskite SrCoO3\u2212\u03b4 (ref. 12), the brownmillerite SrCoO2.5 (ref. 13), and a hitherto-unexplored phase, HSrCoO2.5. By analysing the distinct optical absorption properties of these phases, we demonstrate selective manipulation of spectral transparency in the visible-light and infrared regions, revealing a dual-band electrochromic effect that could see application in smart windows. Moreover, the starkly different magnetic and electric properties of the three phases\u2014HSrCoO2.5 is a weakly ferromagnetic insulator, SrCoO3\u2212\u03b4 is a ferromagnetic metal, and SrCoO2.5 is an antiferromagnetic insulator\u2014enable an unusual form of magnetoelectric coupling, allowing electric-field control of three different magnetic ground states. These findings open up opportunities for the electric-field control of multistate phase transformations with rich functionalities.", "author" : [ { "dropping-particle" : "", "family" : "Lu", "given" : "Nianpeng", "non-dropping-particle" : "", "parse-names" : false, "suffix" : "" }, { "dropping-particle" : "", "family" : "Zhang", "given" : "Pengfei", "non-dropping-particle" : "", "parse-names" : false, "suffix" : "" }, { "dropping-particle" : "", "family" : "Zhang", "given" : "Qinghua", "non-dropping-particle" : "", "parse-names" : false, "suffix" : "" }, { "dropping-particle" : "", "family" : "Qiao", "given" : "Ruimin", "non-dropping-particle" : "", "parse-names" : false, "suffix" : "" }, { "dropping-particle" : "", "family" : "He", "given" : "Qing", "non-dropping-particle" : "", "parse-names" : false, "suffix" : "" }, { "dropping-particle" : "", "family" : "Li", "given" : "Hao Bo", "non-dropping-particle" : "", "parse-names" : false, "suffix" : "" }, { "dropping-particle" : "", "family" : "Wang", "given" : "Yujia", "non-dropping-particle" : "", "parse-names" : false, "suffix" : "" }, { "dropping-particle" : "", "family" : "Guo", "given" : "Jingwen", "non-dropping-particle" : "", "parse-names" : false, "suffix" : "" }, { "dropping-particle" : "", "family" : "Zhang", "given" : "Ding", "non-dropping-particle" : "", "parse-names" : false, "suffix" : "" }, { "dropping-particle" : "", "family" : "Duan", "given" : "Zheng", "non-dropping-particle" : "", "parse-names" : false, "suffix" : "" }, { "dropping-particle" : "", "family" : "Li", "given" : "Zhuolu", "non-dropping-particle" : "", "parse-names" : false, "suffix" : "" }, { "dropping-particle" : "", "family" : "Wang", "given" : "Meng", "non-dropping-particle" : "", "parse-names" : false, "suffix" : "" }, { "dropping-particle" : "", "family" : "Yang", "given" : "Shuzhen", "non-dropping-particle" : "", "parse-names" : false, "suffix" : "" }, { "dropping-particle" : "", "family" : "Yan", "given" : "Mingzhe", "non-dropping-particle" : "", "parse-names" : false, "suffix" : "" }, { "dropping-particle" : "", "family" : "Arenholz", "given" : "Elke", "non-dropping-particle" : "", "parse-names" : false, "suffix" : "" }, { "dropping-particle" : "", "family" : "Zhou", "given" : "Shuyun", "non-dropping-particle" : "", "parse-names" : false, "suffix" : "" }, { "dropping-particle" : "", "family" : "Yang", "given" : "Wanli", "non-dropping-particle" : "", "parse-names" : false, "suffix" : "" }, { "dropping-particle" : "", "family" : "Gu", "given" : "Lin", "non-dropping-particle" : "", "parse-names" : false, "suffix" : "" }, { "dropping-particle" : "", "family" : "Nan", "given" : "Ce Wen", "non-dropping-particle" : "", "parse-names" : false, "suffix" : "" }, { "dropping-particle" : "", "family" : "Wu", "given" : "Jian", "non-dropping-particle" : "", "parse-names" : false, "suffix" : "" }, { "dropping-particle" : "", "family" : "Tokura", "given" : "Yoshinori", "non-dropping-particle" : "", "parse-names" : false, "suffix" : "" }, { "dropping-particle" : "", "family" : "Yu", "given" : "Pu", "non-dropping-particle" : "", "parse-names" : false, "suffix" : "" } ], "container-title" : "Nature", "id" : "ITEM-2", "issue" : "7656", "issued" : { "date-parts" : [ [ "2017" ] ] }, "page" : "124-128", "title" : "Electric-field control of tri-state phase transformation with a selective dual-ion switch", "type" : "article-journal", "volume" : "546" }, "uris" : [ "http://www.mendeley.com/documents/?uuid=689e522c-cad5-45d6-ae52-a28d99b4e3da" ] } ], "mendeley" : { "formattedCitation" : "&lt;sup&gt;24,25&lt;/sup&gt;", "plainTextFormattedCitation" : "24,25", "previouslyFormattedCitation" : "&lt;sup&gt;23,24&lt;/sup&gt;" }, "properties" : { "noteIndex" : 0 }, "schema" : "https://github.com/citation-style-language/schema/raw/master/csl-citation.json" }</w:instrText>
      </w:r>
      <w:r w:rsidR="00C2546F">
        <w:rPr>
          <w:rFonts w:ascii="Times New Roman" w:eastAsia="Times New Roman" w:hAnsi="Times New Roman" w:cs="Times New Roman"/>
        </w:rPr>
        <w:fldChar w:fldCharType="separate"/>
      </w:r>
      <w:r w:rsidR="004B174D" w:rsidRPr="004B174D">
        <w:rPr>
          <w:rFonts w:ascii="Times New Roman" w:eastAsia="Times New Roman" w:hAnsi="Times New Roman" w:cs="Times New Roman"/>
          <w:noProof/>
          <w:vertAlign w:val="superscript"/>
        </w:rPr>
        <w:t>24,25</w:t>
      </w:r>
      <w:r w:rsidR="00C2546F">
        <w:rPr>
          <w:rFonts w:ascii="Times New Roman" w:eastAsia="Times New Roman" w:hAnsi="Times New Roman" w:cs="Times New Roman"/>
        </w:rPr>
        <w:fldChar w:fldCharType="end"/>
      </w:r>
      <w:r w:rsidR="002F301F">
        <w:rPr>
          <w:rFonts w:ascii="Times New Roman" w:eastAsia="Times New Roman" w:hAnsi="Times New Roman" w:cs="Times New Roman"/>
        </w:rPr>
        <w:t xml:space="preserve"> have been attributed to</w:t>
      </w:r>
      <w:r w:rsidR="00DA38C4">
        <w:rPr>
          <w:rFonts w:ascii="Times New Roman" w:eastAsia="Times New Roman" w:hAnsi="Times New Roman" w:cs="Times New Roman"/>
        </w:rPr>
        <w:t xml:space="preserve"> a decrease in the </w:t>
      </w:r>
      <w:r w:rsidR="009175B2">
        <w:rPr>
          <w:rFonts w:ascii="Times New Roman" w:eastAsia="Times New Roman" w:hAnsi="Times New Roman" w:cs="Times New Roman"/>
        </w:rPr>
        <w:t>average</w:t>
      </w:r>
      <w:r w:rsidR="00DA38C4">
        <w:rPr>
          <w:rFonts w:ascii="Times New Roman" w:eastAsia="Times New Roman" w:hAnsi="Times New Roman" w:cs="Times New Roman"/>
        </w:rPr>
        <w:t xml:space="preserve"> Cu valence</w:t>
      </w:r>
      <w:r w:rsidR="00310AF3">
        <w:rPr>
          <w:rFonts w:ascii="Times New Roman" w:eastAsia="Times New Roman" w:hAnsi="Times New Roman" w:cs="Times New Roman"/>
        </w:rPr>
        <w:t>, the result of electrons returning to the Cu ions as oxygen is leached from the film</w:t>
      </w:r>
      <w:r w:rsidR="00DA38C4">
        <w:rPr>
          <w:rFonts w:ascii="Times New Roman" w:eastAsia="Times New Roman" w:hAnsi="Times New Roman" w:cs="Times New Roman"/>
        </w:rPr>
        <w:t>.</w:t>
      </w:r>
      <w:r w:rsidR="006B3565">
        <w:rPr>
          <w:rFonts w:ascii="Times New Roman" w:eastAsia="Times New Roman" w:hAnsi="Times New Roman" w:cs="Times New Roman"/>
        </w:rPr>
        <w:t xml:space="preserve"> </w:t>
      </w:r>
      <w:r w:rsidR="00506266">
        <w:rPr>
          <w:rFonts w:ascii="Times New Roman" w:eastAsia="Times New Roman" w:hAnsi="Times New Roman" w:cs="Times New Roman"/>
        </w:rPr>
        <w:t xml:space="preserve">The shoulder at </w:t>
      </w:r>
      <m:oMath>
        <m:r>
          <w:rPr>
            <w:rFonts w:ascii="Cambria Math" w:eastAsia="Times New Roman" w:hAnsi="Cambria Math" w:cs="Times New Roman"/>
          </w:rPr>
          <m:t>933.5</m:t>
        </m:r>
      </m:oMath>
      <w:r w:rsidR="00506266">
        <w:rPr>
          <w:rFonts w:ascii="Times New Roman" w:eastAsia="Times New Roman" w:hAnsi="Times New Roman" w:cs="Times New Roman"/>
        </w:rPr>
        <w:t xml:space="preserve"> eV in the as-grown YBCO spectra</w:t>
      </w:r>
      <w:r w:rsidR="006F7DE0">
        <w:rPr>
          <w:rFonts w:ascii="Times New Roman" w:eastAsia="Times New Roman" w:hAnsi="Times New Roman" w:cs="Times New Roman"/>
        </w:rPr>
        <w:t>,</w:t>
      </w:r>
      <w:r w:rsidR="00506266">
        <w:rPr>
          <w:rFonts w:ascii="Times New Roman" w:eastAsia="Times New Roman" w:hAnsi="Times New Roman" w:cs="Times New Roman"/>
        </w:rPr>
        <w:t xml:space="preserve"> a feature characteristic of lower-valence </w:t>
      </w:r>
      <w:r w:rsidR="00071E1B">
        <w:rPr>
          <w:rFonts w:ascii="Times New Roman" w:eastAsia="Times New Roman" w:hAnsi="Times New Roman" w:cs="Times New Roman"/>
        </w:rPr>
        <w:t>ligand</w:t>
      </w:r>
      <w:r w:rsidR="00506266">
        <w:rPr>
          <w:rFonts w:ascii="Times New Roman" w:eastAsia="Times New Roman" w:hAnsi="Times New Roman" w:cs="Times New Roman"/>
        </w:rPr>
        <w:t xml:space="preserve"> states present in </w:t>
      </w:r>
      <w:proofErr w:type="spellStart"/>
      <w:r w:rsidR="00506266">
        <w:rPr>
          <w:rFonts w:ascii="Times New Roman" w:eastAsia="Times New Roman" w:hAnsi="Times New Roman" w:cs="Times New Roman"/>
        </w:rPr>
        <w:t>CuO</w:t>
      </w:r>
      <w:proofErr w:type="spellEnd"/>
      <w:r w:rsidR="00506266">
        <w:rPr>
          <w:rFonts w:ascii="Times New Roman" w:eastAsia="Times New Roman" w:hAnsi="Times New Roman" w:cs="Times New Roman"/>
        </w:rPr>
        <w:t xml:space="preserve"> chains</w:t>
      </w:r>
      <w:r w:rsidR="00C2546F">
        <w:rPr>
          <w:rFonts w:ascii="Times New Roman" w:eastAsia="Times New Roman" w:hAnsi="Times New Roman" w:cs="Times New Roman"/>
        </w:rPr>
        <w:fldChar w:fldCharType="begin" w:fldLock="1"/>
      </w:r>
      <w:r w:rsidR="004B174D">
        <w:rPr>
          <w:rFonts w:ascii="Times New Roman" w:eastAsia="Times New Roman" w:hAnsi="Times New Roman" w:cs="Times New Roman"/>
        </w:rPr>
        <w:instrText>ADDIN CSL_CITATION { "citationItems" : [ { "id" : "ITEM-1", "itemData" : { "DOI" : "10.1021/acsnano.7b03978", "ISSN" : "1936086X", "abstract" : "Electrolyte gating is widely used to induce large carrier density modulation on solid surfaces to explore various properties. Most of past works have attributed the charge modulation to electrostatic field effect. However, some recent reports have argued that the electrolyte gating effect in VO2, TiO2, and SrTiO3 originated from field-induced oxygen vacancy formation. This gives rise to a controversy about the gating mechanism, and it is therefore vital to reveal the relationship between the role of electrolyte gating and the intrinsic properties of materials. Here, we report entirely different mechanisms of electrolyte gating on two high-Tc cuprates, NdBa2Cu3O7\u2212\u03b4 (NBCO) and Pr2\u2212xCexCuO4 (PCCO), with different crystal structures. We show that field-induced oxygen vacancy formation in CuO chains of NBCO plays the dominant role, while it is mainly an electrostatic field effect in the case of PCCO. The possible reason is that NBCO has mobile oxygen in CuO chains, while PCCO does not. Our study helps clarify the controversy relating to the mechanism of electrolyte gating, leading to a better understanding of the role of oxygen electro migration which is very material specific", "author" : [ { "dropping-particle" : "", "family" : "Zhang", "given" : "Lingchao", "non-dropping-particle" : "", "parse-names" : false, "suffix" : "" }, { "dropping-particle" : "", "family" : "Zeng", "given" : "Shengwei", "non-dropping-particle" : "", "parse-names" : false, "suffix" : "" }, { "dropping-particle" : "", "family" : "Yin", "given" : "Xinmao", "non-dropping-particle" : "", "parse-names" : false, "suffix" : "" }, { "dropping-particle" : "", "family" : "Asmara", "given" : "Teguh Citra", "non-dropping-particle" : "", "parse-names" : false, "suffix" : "" }, { "dropping-particle" : "", "family" : "Yang", "given" : "Ping", "non-dropping-particle" : "", "parse-names" : false, "suffix" : "" }, { "dropping-particle" : "", "family" : "Han", "given" : "Kun", "non-dropping-particle" : "", "parse-names" : false, "suffix" : "" }, { "dropping-particle" : "", "family" : "Cao", "given" : "Yu", "non-dropping-particle" : "", "parse-names" : false, "suffix" : "" }, { "dropping-particle" : "", "family" : "Zhou", "given" : "Wenxiong", "non-dropping-particle" : "", "parse-names" : false, "suffix" : "" }, { "dropping-particle" : "", "family" : "Wan", "given" : "Dongyang", "non-dropping-particle" : "", "parse-names" : false, "suffix" : "" }, { "dropping-particle" : "", "family" : "Tang", "given" : "Chi Sin", "non-dropping-particle" : "", "parse-names" : false, "suffix" : "" }, { "dropping-particle" : "", "family" : "Rusydi", "given" : "Andrivo", "non-dropping-particle" : "", "parse-names" : false, "suffix" : "" }, { "dropping-particle" : "", "family" : "Ariando", "given" : "", "non-dropping-particle" : "", "parse-names" : false, "suffix" : "" }, { "dropping-particle" : "", "family" : "Venkatesan", "given" : "Thirumalai", "non-dropping-particle" : "", "parse-names" : false, "suffix" : "" } ], "container-title" : "ACS Nano", "id" : "ITEM-1", "issue" : "10", "issued" : { "date-parts" : [ [ "2017", "10", "24" ] ] }, "page" : "9950-9956", "title" : "The Mechanism of Electrolyte Gating on High-Tc Cuprates: The Role of Oxygen Migration and Electrostatics", "type" : "article-journal", "volume" : "11" }, "uris" : [ "http://www.mendeley.com/documents/?uuid=9fa60b38-761f-4e04-baec-a91bed04aae9" ] }, { "id" : "ITEM-2", "itemData" : { "DOI" : "10.1103/PhysRevLett.68.2543", "ISSN" : "00319007", "PMID" : "10045424", "abstract" : "Bulk-sensitive, polarization-dependent oxygen K- and copper L-edge absorption spectra of single-domain La2-xSrxCuO4 with CuO2 planes tilted off the sample surface were measured. A novel experimental configuration was utilized to achieve complete polarization geometry and eliminate optical path variations. Contrary to previous measurements, our data show for both intrinsic and doped holes a significant amount of O2pz character, likely associated with apical O, but a very weak Cu3d3z2-r2 character. The quantitative results impose strong contraints on superconductivity models invoking out-of-plane orbitals, and suggest that the apical O 2pz orbital may play an important role in high-Tc phenomena.", "author" : [ { "dropping-particle" : "", "family" : "Chen", "given" : "C. T.", "non-dropping-particle" : "", "parse-names" : false, "suffix" : "" }, { "dropping-particle" : "", "family" : "Tjeng", "given" : "L. H.", "non-dropping-particle" : "", "parse-names" : false, "suffix" : "" }, { "dropping-particle" : "", "family" : "Kwo", "given" : "J.", "non-dropping-particle" : "", "parse-names" : false, "suffix" : "" }, { "dropping-particle" : "", "family" : "Kao", "given" : "H. L.", "non-dropping-particle" : "", "parse-names" : false, "suffix" : "" }, { "dropping-particle" : "", "family" : "Rudolf", "given" : "P.", "non-dropping-particle" : "", "parse-names" : false, "suffix" : "" }, { "dropping-particle" : "", "family" : "Sette", "given" : "F.", "non-dropping-particle" : "", "parse-names" : false, "suffix" : "" }, { "dropping-particle" : "", "family" : "Fleming", "given" : "R. M.", "non-dropping-particle" : "", "parse-names" : false, "suffix" : "" } ], "container-title" : "Physical Review Letters", "id" : "ITEM-2", "issue" : "16", "issued" : { "date-parts" : [ [ "1992", "4", "20" ] ] }, "page" : "2543-2546", "title" : "Out-of-plane orbital characters of intrinsic and doped holes in La&lt;sub&gt;2-x&lt;/sub&gt;Sr&lt;sub&gt;x&lt;/sub&gt;CuO&lt;sub&gt;4&lt;/sub&gt;", "type" : "article-journal", "volume" : "68" }, "uris" : [ "http://www.mendeley.com/documents/?uuid=a1b6122b-e23d-447f-80bd-4cd055af1359" ] }, { "id" : "ITEM-3", "itemData" : { "DOI" : "10.1103/PhysRevB.51.8529", "ISBN" : "0163-1829", "ISSN" : "01631829", "PMID" : "9977468", "abstract" : "The electronic structure of the CuO2 planes and CuO3 chains in single-domain crystals of YBa2Cu3Ox has been investigated as a function of oxygen concentration (6\u2264x\u22647) using polarization-dependent x-ray-absorption spectroscopy of the O 1s and Cu 2p core levels. The polarization-dependent observation of unoccupied states with O and with Cu orbital character parallel to the a, b, and c axes of the crystals allows the determination of the number of hole states in Cu 3dx2-y2 and O 2px,y orbitals in the CuO2 planes as well as in Cu 3dy2-z2 and O 2py,z orbitals in the CuO3 chains. States with Cu 3d3z2-r2 orbital character contribute less than 10% to the total number of states near the Fermi level. The number of holes in the planes and in the chains is found to be correlated with the superconducting transition temperature. \u00a9 1995 The American Physical Society.", "author" : [ { "dropping-particle" : "", "family" : "N\u00fccker", "given" : "N.", "non-dropping-particle" : "", "parse-names" : false, "suffix" : "" }, { "dropping-particle" : "", "family" : "Pellegrin", "given" : "E.", "non-dropping-particle" : "", "parse-names" : false, "suffix" : "" }, { "dropping-particle" : "", "family" : "Schweiss", "given" : "P.", "non-dropping-particle" : "", "parse-names" : false, "suffix" : "" }, { "dropping-particle" : "", "family" : "Fink", "given" : "J.", "non-dropping-particle" : "", "parse-names" : false, "suffix" : "" }, { "dropping-particle" : "", "family" : "Molodtsov", "given" : "S. L.", "non-dropping-particle" : "", "parse-names" : false, "suffix" : "" }, { "dropping-particle" : "", "family" : "Simmons", "given" : "C. T.", "non-dropping-particle" : "", "parse-names" : false, "suffix" : "" }, { "dropping-particle" : "", "family" : "Kaindl", "given" : "G.", "non-dropping-particle" : "", "parse-names" : false, "suffix" : "" }, { "dropping-particle" : "", "family" : "Frentrup", "given" : "W.", "non-dropping-particle" : "", "parse-names" : false, "suffix" : "" }, { "dropping-particle" : "", "family" : "Erb", "given" : "A.", "non-dropping-particle" : "", "parse-names" : false, "suffix" : "" }, { "dropping-particle" : "", "family" : "M\u00fcller-Vogt", "given" : "G.", "non-dropping-particle" : "", "parse-names" : false, "suffix" : "" } ], "container-title" : "Physical Review B", "id" : "ITEM-3", "issue" : "13", "issued" : { "date-parts" : [ [ "1995", "4", "1" ] ] }, "page" : "8529-8542", "title" : "Site-specific and doping-dependent electronic structure of YBa2Cu3Ox probed by O 1&lt;i&gt;s&lt;/i&gt; and Cu 2&lt;i&gt;p&lt;/i&gt; x-ray-absorption spectroscopy", "type" : "article-journal", "volume" : "51" }, "uris" : [ "http://www.mendeley.com/documents/?uuid=65ad385d-6d46-47ea-89e2-7ff7ed7bd82e" ] }, { "id" : "ITEM-4", "itemData" : { "DOI" : "10.1016/0038-1098(87)91063-5", "ISSN" : "00381098", "abstract" : "The copper 2p1 2and 2p3 2x-ray photoelectron core level spectra (XPS) of the single phase high temperature (Tc=91K) superconductor YBa2Cu3O\u223c7have been measured. Evidence for the strong localization of valence Cu 3d electrons is indicated by the Coulomb interaction Ucd\u223c9 eV between the 2p3 2core hole and the localized 3d valence electron. A Coulomb interaction Uddof the order of 6 eV between 3d valence electrons has been estimated. No evidence of the 2p3d8underline indicates the hole) final state due to the Cu3+ions has been found. The broadening of atomic multiplets of the final state 2p3d9going from CuO to YBa2Cu3O\u223c7has been observed. These results are consistent with the formation of holes L in the oxygen derived band, i.e. of the 3d9L configuration, with additional oxygen x in YBa2Cu3O6.5+x, which should play a key role in the high-Tcsuperconductivity. \u00a9 1987.", "author" : [ { "dropping-particle" : "", "family" : "Bianconi", "given" : "A.", "non-dropping-particle" : "", "parse-names" : false, "suffix" : "" }, { "dropping-particle" : "", "family" : "Congiu Castellano", "given" : "A.", "non-dropping-particle" : "", "parse-names" : false, "suffix" : "" }, { "dropping-particle" : "", "family" : "Santis", "given" : "M.", "non-dropping-particle" : "De", "parse-names" : false, "suffix" : "" }, { "dropping-particle" : "", "family" : "Delogu", "given" : "P.", "non-dropping-particle" : "", "parse-names" : false, "suffix" : "" }, { "dropping-particle" : "", "family" : "Gargano", "given" : "A.", "non-dropping-particle" : "", "parse-names" : false, "suffix" : "" }, { "dropping-particle" : "", "family" : "Giorgi", "given" : "R.", "non-dropping-particle" : "", "parse-names" : false, "suffix" : "" } ], "container-title" : "Solid State Communications", "id" : "ITEM-4", "issue" : "12", "issued" : { "date-parts" : [ [ "1987", "9" ] ] }, "page" : "1135-1139", "title" : "Localization of Cu 3d levels in the high Tc superconductor YBa&lt;sub&gt;2&lt;/sub&gt;Cu&lt;sub&gt;3&lt;/sub&gt;O&lt;sub&gt;~7&lt;/sub&gt; by Cu 2&lt;i&gt;p&lt;/i&gt; X-ray photoelectron spectroscopy", "type" : "article-journal", "volume" : "63" }, "uris" : [ "http://www.mendeley.com/documents/?uuid=88e101ba-b2ec-4cae-b34f-d40636d9f49d" ] } ], "mendeley" : { "formattedCitation" : "&lt;sup&gt;8,26\u201328&lt;/sup&gt;", "plainTextFormattedCitation" : "8,26\u201328", "previouslyFormattedCitation" : "&lt;sup&gt;8,25\u201327&lt;/sup&gt;" }, "properties" : { "noteIndex" : 0 }, "schema" : "https://github.com/citation-style-language/schema/raw/master/csl-citation.json" }</w:instrText>
      </w:r>
      <w:r w:rsidR="00C2546F">
        <w:rPr>
          <w:rFonts w:ascii="Times New Roman" w:eastAsia="Times New Roman" w:hAnsi="Times New Roman" w:cs="Times New Roman"/>
        </w:rPr>
        <w:fldChar w:fldCharType="separate"/>
      </w:r>
      <w:r w:rsidR="004B174D" w:rsidRPr="004B174D">
        <w:rPr>
          <w:rFonts w:ascii="Times New Roman" w:eastAsia="Times New Roman" w:hAnsi="Times New Roman" w:cs="Times New Roman"/>
          <w:noProof/>
          <w:vertAlign w:val="superscript"/>
        </w:rPr>
        <w:t>8,26–28</w:t>
      </w:r>
      <w:r w:rsidR="00C2546F">
        <w:rPr>
          <w:rFonts w:ascii="Times New Roman" w:eastAsia="Times New Roman" w:hAnsi="Times New Roman" w:cs="Times New Roman"/>
        </w:rPr>
        <w:fldChar w:fldCharType="end"/>
      </w:r>
      <w:r w:rsidR="00506266">
        <w:rPr>
          <w:rFonts w:ascii="Times New Roman" w:eastAsia="Times New Roman" w:hAnsi="Times New Roman" w:cs="Times New Roman"/>
        </w:rPr>
        <w:t>,</w:t>
      </w:r>
      <w:r w:rsidR="006F7DE0">
        <w:rPr>
          <w:rFonts w:ascii="Times New Roman" w:eastAsia="Times New Roman" w:hAnsi="Times New Roman" w:cs="Times New Roman"/>
        </w:rPr>
        <w:t xml:space="preserve"> i</w:t>
      </w:r>
      <w:r w:rsidR="00506266">
        <w:rPr>
          <w:rFonts w:ascii="Times New Roman" w:eastAsia="Times New Roman" w:hAnsi="Times New Roman" w:cs="Times New Roman"/>
        </w:rPr>
        <w:t xml:space="preserve">s suppressed for greater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oMath>
      <w:r w:rsidR="00506266">
        <w:rPr>
          <w:rFonts w:ascii="Times New Roman" w:eastAsia="Times New Roman" w:hAnsi="Times New Roman" w:cs="Times New Roman"/>
        </w:rPr>
        <w:t>, confirming the loss of oxygen within the chains.</w:t>
      </w:r>
      <w:r w:rsidR="00DA38C4">
        <w:rPr>
          <w:rFonts w:ascii="Times New Roman" w:eastAsia="Times New Roman" w:hAnsi="Times New Roman" w:cs="Times New Roman"/>
        </w:rPr>
        <w:t xml:space="preserve"> A second resonance associated with the Cu</w:t>
      </w:r>
      <w:r w:rsidR="00DA38C4" w:rsidRPr="00787159">
        <w:rPr>
          <w:rFonts w:ascii="Times New Roman" w:eastAsia="Times New Roman" w:hAnsi="Times New Roman" w:cs="Times New Roman"/>
          <w:vertAlign w:val="superscript"/>
        </w:rPr>
        <w:t>1+</w:t>
      </w:r>
      <w:r w:rsidR="00DA38C4">
        <w:rPr>
          <w:rFonts w:ascii="Times New Roman" w:eastAsia="Times New Roman" w:hAnsi="Times New Roman" w:cs="Times New Roman"/>
        </w:rPr>
        <w:t xml:space="preserve"> valence state emerges at </w:t>
      </w:r>
      <m:oMath>
        <m:r>
          <w:rPr>
            <w:rFonts w:ascii="Cambria Math" w:eastAsia="Times New Roman" w:hAnsi="Cambria Math" w:cs="Times New Roman"/>
          </w:rPr>
          <m:t>934</m:t>
        </m:r>
      </m:oMath>
      <w:r w:rsidR="00DA38C4">
        <w:rPr>
          <w:rFonts w:ascii="Times New Roman" w:eastAsia="Times New Roman" w:hAnsi="Times New Roman" w:cs="Times New Roman"/>
        </w:rPr>
        <w:t xml:space="preserve"> eV for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m:t>
        </m:r>
      </m:oMath>
      <w:r w:rsidR="00DA38C4">
        <w:rPr>
          <w:rFonts w:ascii="Times New Roman" w:eastAsia="Times New Roman" w:hAnsi="Times New Roman" w:cs="Times New Roman"/>
        </w:rPr>
        <w:t xml:space="preserve"> </w:t>
      </w:r>
      <w:r w:rsidR="00D4115A">
        <w:rPr>
          <w:rFonts w:ascii="Times New Roman" w:eastAsia="Times New Roman" w:hAnsi="Times New Roman" w:cs="Times New Roman"/>
        </w:rPr>
        <w:t xml:space="preserve">7 </w:t>
      </w:r>
      <w:r w:rsidR="00DA38C4">
        <w:rPr>
          <w:rFonts w:ascii="Times New Roman" w:eastAsia="Times New Roman" w:hAnsi="Times New Roman" w:cs="Times New Roman"/>
        </w:rPr>
        <w:t>nm</w:t>
      </w:r>
      <w:r w:rsidR="00D4115A">
        <w:rPr>
          <w:rFonts w:ascii="Times New Roman" w:eastAsia="Times New Roman" w:hAnsi="Times New Roman" w:cs="Times New Roman"/>
        </w:rPr>
        <w:t xml:space="preserve"> and 20 nm</w:t>
      </w:r>
      <w:r w:rsidR="00DA38C4">
        <w:rPr>
          <w:rFonts w:ascii="Times New Roman" w:eastAsia="Times New Roman" w:hAnsi="Times New Roman" w:cs="Times New Roman"/>
        </w:rPr>
        <w:t xml:space="preserve">. This new absorption peak, appearing in conjunction with the </w:t>
      </w:r>
      <w:r w:rsidR="00D319C3">
        <w:rPr>
          <w:rFonts w:ascii="Times New Roman" w:eastAsia="Times New Roman" w:hAnsi="Times New Roman" w:cs="Times New Roman"/>
        </w:rPr>
        <w:t>emergent</w:t>
      </w:r>
      <w:r w:rsidR="00DA38C4">
        <w:rPr>
          <w:rFonts w:ascii="Times New Roman" w:eastAsia="Times New Roman" w:hAnsi="Times New Roman" w:cs="Times New Roman"/>
        </w:rPr>
        <w:t xml:space="preserve"> low angle feature </w:t>
      </w:r>
      <w:r w:rsidR="00D319C3">
        <w:rPr>
          <w:rFonts w:ascii="Times New Roman" w:eastAsia="Times New Roman" w:hAnsi="Times New Roman" w:cs="Times New Roman"/>
        </w:rPr>
        <w:t xml:space="preserve">observed </w:t>
      </w:r>
      <w:r w:rsidR="00DA38C4">
        <w:rPr>
          <w:rFonts w:ascii="Times New Roman" w:eastAsia="Times New Roman" w:hAnsi="Times New Roman" w:cs="Times New Roman"/>
        </w:rPr>
        <w:t>in XRD, again point</w:t>
      </w:r>
      <w:r w:rsidR="00506266">
        <w:rPr>
          <w:rFonts w:ascii="Times New Roman" w:eastAsia="Times New Roman" w:hAnsi="Times New Roman" w:cs="Times New Roman"/>
        </w:rPr>
        <w:t>s</w:t>
      </w:r>
      <w:r w:rsidR="00DA38C4">
        <w:rPr>
          <w:rFonts w:ascii="Times New Roman" w:eastAsia="Times New Roman" w:hAnsi="Times New Roman" w:cs="Times New Roman"/>
        </w:rPr>
        <w:t xml:space="preserve"> to the formation of a stable </w:t>
      </w:r>
      <w:r w:rsidR="00A2339F">
        <w:rPr>
          <w:rFonts w:ascii="Times New Roman" w:eastAsia="Times New Roman" w:hAnsi="Times New Roman" w:cs="Times New Roman"/>
        </w:rPr>
        <w:t xml:space="preserve">OD </w:t>
      </w:r>
      <w:r w:rsidR="00DA38C4">
        <w:rPr>
          <w:rFonts w:ascii="Times New Roman" w:eastAsia="Times New Roman" w:hAnsi="Times New Roman" w:cs="Times New Roman"/>
        </w:rPr>
        <w:t>phas</w:t>
      </w:r>
      <w:r w:rsidR="00991B9A">
        <w:rPr>
          <w:rFonts w:ascii="Times New Roman" w:eastAsia="Times New Roman" w:hAnsi="Times New Roman" w:cs="Times New Roman"/>
        </w:rPr>
        <w:t>e</w:t>
      </w:r>
      <w:r w:rsidR="00DA38C4">
        <w:rPr>
          <w:rFonts w:ascii="Times New Roman" w:eastAsia="Times New Roman" w:hAnsi="Times New Roman" w:cs="Times New Roman"/>
        </w:rPr>
        <w:t>.</w:t>
      </w:r>
      <w:r w:rsidR="006B3565">
        <w:rPr>
          <w:rFonts w:ascii="Times New Roman" w:eastAsia="Times New Roman" w:hAnsi="Times New Roman" w:cs="Times New Roman"/>
        </w:rPr>
        <w:t xml:space="preserve"> </w:t>
      </w:r>
      <w:r w:rsidR="00AB54D4">
        <w:rPr>
          <w:rFonts w:ascii="Times New Roman" w:eastAsia="Times New Roman" w:hAnsi="Times New Roman" w:cs="Times New Roman"/>
        </w:rPr>
        <w:t xml:space="preserve">The bulk sensitivity of </w:t>
      </w:r>
      <w:r w:rsidR="006B3565">
        <w:rPr>
          <w:rFonts w:ascii="Times New Roman" w:eastAsia="Times New Roman" w:hAnsi="Times New Roman" w:cs="Times New Roman"/>
        </w:rPr>
        <w:t>FY measurements</w:t>
      </w:r>
      <w:r w:rsidR="00A6676F">
        <w:rPr>
          <w:rFonts w:ascii="Times New Roman" w:eastAsia="Times New Roman" w:hAnsi="Times New Roman" w:cs="Times New Roman"/>
        </w:rPr>
        <w:t xml:space="preserve"> </w:t>
      </w:r>
      <w:commentRangeStart w:id="6"/>
      <w:r w:rsidR="00A6676F">
        <w:rPr>
          <w:rFonts w:ascii="Times New Roman" w:eastAsia="Times New Roman" w:hAnsi="Times New Roman" w:cs="Times New Roman"/>
        </w:rPr>
        <w:t xml:space="preserve">(70% X-ray transmission through </w:t>
      </w:r>
      <w:r w:rsidR="00AB54D4">
        <w:rPr>
          <w:rFonts w:ascii="Times New Roman" w:eastAsia="Times New Roman" w:hAnsi="Times New Roman" w:cs="Times New Roman"/>
        </w:rPr>
        <w:t>100 nm</w:t>
      </w:r>
      <w:r w:rsidR="00A6676F">
        <w:rPr>
          <w:rFonts w:ascii="Times New Roman" w:eastAsia="Times New Roman" w:hAnsi="Times New Roman" w:cs="Times New Roman"/>
        </w:rPr>
        <w:t xml:space="preserve"> of YBCO at Cu-</w:t>
      </w:r>
      <w:r w:rsidR="00A6676F" w:rsidRPr="008262EB">
        <w:rPr>
          <w:rFonts w:ascii="Times New Roman" w:eastAsia="Times New Roman" w:hAnsi="Times New Roman" w:cs="Times New Roman"/>
          <w:i/>
        </w:rPr>
        <w:t>L</w:t>
      </w:r>
      <w:r w:rsidR="00A6676F" w:rsidRPr="008262EB">
        <w:rPr>
          <w:rFonts w:ascii="Times New Roman" w:eastAsia="Times New Roman" w:hAnsi="Times New Roman" w:cs="Times New Roman"/>
          <w:vertAlign w:val="subscript"/>
        </w:rPr>
        <w:t>2</w:t>
      </w:r>
      <w:r w:rsidR="00A6676F">
        <w:rPr>
          <w:rFonts w:ascii="Times New Roman" w:eastAsia="Times New Roman" w:hAnsi="Times New Roman" w:cs="Times New Roman"/>
        </w:rPr>
        <w:t xml:space="preserve"> resonance</w:t>
      </w:r>
      <w:r w:rsidR="00AB54D4">
        <w:rPr>
          <w:rFonts w:ascii="Times New Roman" w:eastAsia="Times New Roman" w:hAnsi="Times New Roman" w:cs="Times New Roman"/>
        </w:rPr>
        <w:t>)</w:t>
      </w:r>
      <w:commentRangeEnd w:id="6"/>
      <w:r w:rsidR="00041ED4">
        <w:rPr>
          <w:rStyle w:val="CommentReference"/>
        </w:rPr>
        <w:commentReference w:id="6"/>
      </w:r>
      <w:r w:rsidR="00AB54D4">
        <w:rPr>
          <w:rFonts w:ascii="Times New Roman" w:eastAsia="Times New Roman" w:hAnsi="Times New Roman" w:cs="Times New Roman"/>
        </w:rPr>
        <w:t xml:space="preserve"> infers that </w:t>
      </w:r>
      <w:r w:rsidR="006B3565">
        <w:rPr>
          <w:rFonts w:ascii="Times New Roman" w:eastAsia="Times New Roman" w:hAnsi="Times New Roman" w:cs="Times New Roman"/>
        </w:rPr>
        <w:t xml:space="preserve">the observed oxygen depletion comes from </w:t>
      </w:r>
      <w:r w:rsidR="00991B9A">
        <w:rPr>
          <w:rFonts w:ascii="Times New Roman" w:eastAsia="Times New Roman" w:hAnsi="Times New Roman" w:cs="Times New Roman"/>
        </w:rPr>
        <w:t>ionic migration</w:t>
      </w:r>
      <w:r w:rsidR="006B3565">
        <w:rPr>
          <w:rFonts w:ascii="Times New Roman" w:eastAsia="Times New Roman" w:hAnsi="Times New Roman" w:cs="Times New Roman"/>
        </w:rPr>
        <w:t xml:space="preserve"> </w:t>
      </w:r>
      <w:r w:rsidR="00991B9A">
        <w:rPr>
          <w:rFonts w:ascii="Times New Roman" w:eastAsia="Times New Roman" w:hAnsi="Times New Roman" w:cs="Times New Roman"/>
        </w:rPr>
        <w:t>from deep within</w:t>
      </w:r>
      <w:r w:rsidR="006B3565">
        <w:rPr>
          <w:rFonts w:ascii="Times New Roman" w:eastAsia="Times New Roman" w:hAnsi="Times New Roman" w:cs="Times New Roman"/>
        </w:rPr>
        <w:t xml:space="preserve"> the film despite the interfacial origin of the leaching</w:t>
      </w:r>
      <w:r w:rsidR="00991B9A">
        <w:rPr>
          <w:rFonts w:ascii="Times New Roman" w:eastAsia="Times New Roman" w:hAnsi="Times New Roman" w:cs="Times New Roman"/>
        </w:rPr>
        <w:t xml:space="preserve"> effect.</w:t>
      </w:r>
      <w:r w:rsidR="00AD6473">
        <w:rPr>
          <w:rFonts w:ascii="Times New Roman" w:eastAsia="Times New Roman" w:hAnsi="Times New Roman" w:cs="Times New Roman"/>
        </w:rPr>
        <w:t xml:space="preserve"> </w:t>
      </w:r>
      <w:r w:rsidR="000C67A3">
        <w:rPr>
          <w:rFonts w:ascii="Times New Roman" w:eastAsia="Times New Roman" w:hAnsi="Times New Roman" w:cs="Times New Roman"/>
        </w:rPr>
        <w:t>The high ionic conductivity required for s</w:t>
      </w:r>
      <w:r w:rsidR="00AD6473">
        <w:rPr>
          <w:rFonts w:ascii="Times New Roman" w:eastAsia="Times New Roman" w:hAnsi="Times New Roman" w:cs="Times New Roman"/>
        </w:rPr>
        <w:t>uch long-range oxygen migratio</w:t>
      </w:r>
      <w:r w:rsidR="000C67A3">
        <w:rPr>
          <w:rFonts w:ascii="Times New Roman" w:eastAsia="Times New Roman" w:hAnsi="Times New Roman" w:cs="Times New Roman"/>
        </w:rPr>
        <w:t>n</w:t>
      </w:r>
      <w:r w:rsidR="003D3EA1">
        <w:rPr>
          <w:rFonts w:ascii="Times New Roman" w:eastAsia="Times New Roman" w:hAnsi="Times New Roman" w:cs="Times New Roman"/>
        </w:rPr>
        <w:t xml:space="preserve"> is </w:t>
      </w:r>
      <w:r w:rsidR="00AD6473">
        <w:rPr>
          <w:rFonts w:ascii="Times New Roman" w:eastAsia="Times New Roman" w:hAnsi="Times New Roman" w:cs="Times New Roman"/>
        </w:rPr>
        <w:t xml:space="preserve">in agreement with previous </w:t>
      </w:r>
      <w:r w:rsidR="00AD6473">
        <w:rPr>
          <w:rFonts w:ascii="Times New Roman" w:eastAsia="Times New Roman" w:hAnsi="Times New Roman" w:cs="Times New Roman"/>
        </w:rPr>
        <w:lastRenderedPageBreak/>
        <w:t>reports</w:t>
      </w:r>
      <w:r w:rsidR="000A57D3">
        <w:rPr>
          <w:rFonts w:ascii="Times New Roman" w:eastAsia="Times New Roman" w:hAnsi="Times New Roman" w:cs="Times New Roman"/>
        </w:rPr>
        <w:t>.</w:t>
      </w:r>
      <w:r w:rsidR="00C2546F">
        <w:rPr>
          <w:rFonts w:ascii="Times New Roman" w:eastAsia="Times New Roman" w:hAnsi="Times New Roman" w:cs="Times New Roman"/>
        </w:rPr>
        <w:fldChar w:fldCharType="begin" w:fldLock="1"/>
      </w:r>
      <w:r w:rsidR="004B174D">
        <w:rPr>
          <w:rFonts w:ascii="Times New Roman" w:eastAsia="Times New Roman" w:hAnsi="Times New Roman" w:cs="Times New Roman"/>
        </w:rPr>
        <w:instrText>ADDIN CSL_CITATION { "citationItems" : [ { "id" : "ITEM-1", "itemData" : { "DOI" : "10.1088/0953-2048/3/6/001", "ISSN" : "13616668", "abstract" : "The reversible phase transition from orthorhombic to tetragonal YBa2Cu3O7-x could be observed (in situ) with high-resolution transmission electron microscopy (HRTEM). Upon strong electron irradiation the orthorhombic form changed to the tetragonal one. We could observe transition states of this phase transformation. A detailed model of the mechanism is depicted. In one other case also after less strong irradiation a structural change could be observed. A structural ordering effect was even observed under moderate irradiation conditions of the electron microscope. In this case the decreasing number of areas with different orientation (lamellas) indicates a disappearance of distorted unit cells at the twin boundaries. Simultaneously the untwinned areas of the orthorhombic matrix are becoming larger. The thermal behaviour of tetragonal YBa,Cu,O,-, at low temperatures was investigated. The real structures were disordered after a heating experiment. An uptake of oxygen was detectable only after raising the temperatures to at least 300\u00b0C. The investigations of the samples with HRTEM and also at lower magnification show an order (tetragonal)-disorder-order (orthorhombic) transition. These experiments and investigations show the extraordinary oxygen mobility in YBa2Cu3O7-x.", "author" : [ { "dropping-particle" : "", "family" : "Muller", "given" : "J. H.", "non-dropping-particle" : "", "parse-names" : false, "suffix" : "" }, { "dropping-particle" : "", "family" : "Mertin", "given" : "W.", "non-dropping-particle" : "", "parse-names" : false, "suffix" : "" }, { "dropping-particle" : "", "family" : "Gruehn", "given" : "R.", "non-dropping-particle" : "", "parse-names" : false, "suffix" : "" } ], "container-title" : "Superconductor Science and Technology", "id" : "ITEM-1", "issue" : "6", "issued" : { "date-parts" : [ [ "1990", "6", "1" ] ] }, "page" : "273-281", "title" : "Oxygen mobility in YBa&lt;sub&gt;2&lt;/sub&gt;Cu&lt;sub&gt;3&lt;/sub&gt;O&lt;sub&gt;7-x&lt;/sub&gt;: A TEM and HRTEM investigation", "type" : "article-journal", "volume" : "3" }, "uris" : [ "http://www.mendeley.com/documents/?uuid=b9f7428d-20fb-4bde-9f44-eaada1e48111" ] }, { "id" : "ITEM-2", "itemData" : { "DOI" : "10.1016/0921-4534(93)90847-J", "ISSN" : "09214534", "abstract" : "Twins and twin boundaries existing in the YBCO and In- and Sb-doped YBCO high-Tcceramic superconductors were observed by means of a transmission electron microscope. The orientation of the twins was determined from the electron diffraction pattern using the operation voltage of 160 kV. By the conventional extinction method the image of twins could be revealed with a better contrast, so that they might be observed more clearly. Based on the TEM observation, we have proposed a model for twin formation in the perovskite structure. The energy for twin boundary formation has also been roughly estimated to be 44.0 mJ/m2. \u00a9 1993.", "author" : [ { "dropping-particle" : "", "family" : "Shen", "given" : "G. J.", "non-dropping-particle" : "", "parse-names" : false, "suffix" : "" }, { "dropping-particle" : "", "family" : "Lam", "given" : "C. C.", "non-dropping-particle" : "", "parse-names" : false, "suffix" : "" }, { "dropping-particle" : "", "family" : "Chow", "given" : "J. C L", "non-dropping-particle" : "", "parse-names" : false, "suffix" : "" }, { "dropping-particle" : "", "family" : "Tang", "given" : "S. T.", "non-dropping-particle" : "", "parse-names" : false, "suffix" : "" } ], "container-title" : "Physica C: Superconductivity and its applications", "id" : "ITEM-2", "issue" : "3-4", "issued" : { "date-parts" : [ [ "1993", "9" ] ] }, "page" : "426-434", "title" : "Twin formation due to irradiation of energetic electron beam in high-temperature superconductors of In- and Sb-doped YBCO", "type" : "article-journal", "volume" : "214" }, "uris" : [ "http://www.mendeley.com/documents/?uuid=2ce4eb26-f00e-439b-aed8-55e11fe3557a" ] } ], "mendeley" : { "formattedCitation" : "&lt;sup&gt;12,13&lt;/sup&gt;", "plainTextFormattedCitation" : "12,13", "previouslyFormattedCitation" : "&lt;sup&gt;12,13&lt;/sup&gt;" }, "properties" : { "noteIndex" : 0 }, "schema" : "https://github.com/citation-style-language/schema/raw/master/csl-citation.json" }</w:instrText>
      </w:r>
      <w:r w:rsidR="00C2546F">
        <w:rPr>
          <w:rFonts w:ascii="Times New Roman" w:eastAsia="Times New Roman" w:hAnsi="Times New Roman" w:cs="Times New Roman"/>
        </w:rPr>
        <w:fldChar w:fldCharType="separate"/>
      </w:r>
      <w:r w:rsidR="00B408D7" w:rsidRPr="00B408D7">
        <w:rPr>
          <w:rFonts w:ascii="Times New Roman" w:eastAsia="Times New Roman" w:hAnsi="Times New Roman" w:cs="Times New Roman"/>
          <w:noProof/>
          <w:vertAlign w:val="superscript"/>
        </w:rPr>
        <w:t>12,13</w:t>
      </w:r>
      <w:r w:rsidR="00C2546F">
        <w:rPr>
          <w:rFonts w:ascii="Times New Roman" w:eastAsia="Times New Roman" w:hAnsi="Times New Roman" w:cs="Times New Roman"/>
        </w:rPr>
        <w:fldChar w:fldCharType="end"/>
      </w:r>
      <w:r w:rsidR="00A6676F">
        <w:rPr>
          <w:rFonts w:ascii="Times New Roman" w:eastAsia="Times New Roman" w:hAnsi="Times New Roman" w:cs="Times New Roman"/>
        </w:rPr>
        <w:t xml:space="preserve"> The </w:t>
      </w:r>
      <w:r w:rsidR="00095479">
        <w:rPr>
          <w:rFonts w:ascii="Times New Roman" w:eastAsia="Times New Roman" w:hAnsi="Times New Roman" w:cs="Times New Roman"/>
        </w:rPr>
        <w:t xml:space="preserve">known </w:t>
      </w:r>
      <w:r w:rsidR="00A6676F">
        <w:rPr>
          <w:rFonts w:ascii="Times New Roman" w:eastAsia="Times New Roman" w:hAnsi="Times New Roman" w:cs="Times New Roman"/>
        </w:rPr>
        <w:t>sensitivity of the YBCO superconductivity to the oxygen stoichiometry suggests that this approach may therefore</w:t>
      </w:r>
      <w:r w:rsidR="00095479">
        <w:rPr>
          <w:rFonts w:ascii="Times New Roman" w:eastAsia="Times New Roman" w:hAnsi="Times New Roman" w:cs="Times New Roman"/>
        </w:rPr>
        <w:t xml:space="preserve"> be used as a mechanism to design the superconducting transition.</w:t>
      </w:r>
      <w:r w:rsidR="00A6676F">
        <w:rPr>
          <w:rFonts w:ascii="Times New Roman" w:eastAsia="Times New Roman" w:hAnsi="Times New Roman" w:cs="Times New Roman"/>
        </w:rPr>
        <w:t xml:space="preserve"> </w:t>
      </w:r>
    </w:p>
    <w:p w14:paraId="03DBE6DC" w14:textId="6F23C97F" w:rsidR="00A2339F" w:rsidRDefault="00DA38C4" w:rsidP="00DA38C4">
      <w:pPr>
        <w:spacing w:line="480" w:lineRule="auto"/>
        <w:jc w:val="both"/>
        <w:rPr>
          <w:rFonts w:ascii="Times New Roman" w:eastAsia="Times New Roman" w:hAnsi="Times New Roman" w:cs="Times New Roman"/>
        </w:rPr>
      </w:pPr>
      <w:r w:rsidRPr="007E0D1D">
        <w:rPr>
          <w:rFonts w:ascii="Times New Roman" w:eastAsia="Times New Roman" w:hAnsi="Times New Roman" w:cs="Times New Roman"/>
        </w:rPr>
        <w:tab/>
      </w:r>
      <w:r w:rsidR="001646DD">
        <w:rPr>
          <w:rFonts w:ascii="Times New Roman" w:eastAsia="Times New Roman" w:hAnsi="Times New Roman" w:cs="Times New Roman"/>
        </w:rPr>
        <w:t xml:space="preserve">To examine the effects of </w:t>
      </w:r>
      <w:proofErr w:type="spellStart"/>
      <w:r w:rsidR="001646DD">
        <w:rPr>
          <w:rFonts w:ascii="Times New Roman" w:eastAsia="Times New Roman" w:hAnsi="Times New Roman" w:cs="Times New Roman"/>
        </w:rPr>
        <w:t>Gd</w:t>
      </w:r>
      <w:proofErr w:type="spellEnd"/>
      <w:r w:rsidR="001646DD">
        <w:rPr>
          <w:rFonts w:ascii="Times New Roman" w:eastAsia="Times New Roman" w:hAnsi="Times New Roman" w:cs="Times New Roman"/>
        </w:rPr>
        <w:t xml:space="preserve"> deposition on the YBCO superconducting properties, magnetometry </w:t>
      </w:r>
      <w:r w:rsidR="0054441E">
        <w:rPr>
          <w:rFonts w:ascii="Times New Roman" w:eastAsia="Times New Roman" w:hAnsi="Times New Roman" w:cs="Times New Roman"/>
        </w:rPr>
        <w:t xml:space="preserve">and Van der Paw resistivity </w:t>
      </w:r>
      <w:r w:rsidR="001646DD">
        <w:rPr>
          <w:rFonts w:ascii="Times New Roman" w:eastAsia="Times New Roman" w:hAnsi="Times New Roman" w:cs="Times New Roman"/>
        </w:rPr>
        <w:t xml:space="preserve">measurements were </w:t>
      </w:r>
      <w:r w:rsidR="00095479">
        <w:rPr>
          <w:rFonts w:ascii="Times New Roman" w:eastAsia="Times New Roman" w:hAnsi="Times New Roman" w:cs="Times New Roman"/>
        </w:rPr>
        <w:t xml:space="preserve">performed between </w:t>
      </w:r>
      <w:r w:rsidR="00D4115A">
        <w:rPr>
          <w:rFonts w:ascii="Times New Roman" w:eastAsia="Times New Roman" w:hAnsi="Times New Roman" w:cs="Times New Roman"/>
        </w:rPr>
        <w:t>5 K - 100</w:t>
      </w:r>
      <w:r w:rsidR="007E3631">
        <w:rPr>
          <w:rFonts w:ascii="Times New Roman" w:eastAsia="Times New Roman" w:hAnsi="Times New Roman" w:cs="Times New Roman"/>
        </w:rPr>
        <w:t xml:space="preserve"> K.</w:t>
      </w:r>
      <w:r w:rsidR="00A935FC">
        <w:rPr>
          <w:rFonts w:ascii="Times New Roman" w:eastAsia="Times New Roman" w:hAnsi="Times New Roman" w:cs="Times New Roman"/>
        </w:rPr>
        <w:t xml:space="preserve"> </w:t>
      </w:r>
      <w:r w:rsidRPr="007E0D1D">
        <w:rPr>
          <w:rFonts w:ascii="Times New Roman" w:eastAsia="Times New Roman" w:hAnsi="Times New Roman" w:cs="Times New Roman"/>
        </w:rPr>
        <w:t>Zero-</w:t>
      </w:r>
      <w:r w:rsidR="000A57D3">
        <w:rPr>
          <w:rFonts w:ascii="Times New Roman" w:eastAsia="Times New Roman" w:hAnsi="Times New Roman" w:cs="Times New Roman"/>
        </w:rPr>
        <w:t>f</w:t>
      </w:r>
      <w:r w:rsidRPr="007E0D1D">
        <w:rPr>
          <w:rFonts w:ascii="Times New Roman" w:eastAsia="Times New Roman" w:hAnsi="Times New Roman" w:cs="Times New Roman"/>
        </w:rPr>
        <w:t xml:space="preserve">ield </w:t>
      </w:r>
      <w:r w:rsidR="000A57D3">
        <w:rPr>
          <w:rFonts w:ascii="Times New Roman" w:eastAsia="Times New Roman" w:hAnsi="Times New Roman" w:cs="Times New Roman"/>
        </w:rPr>
        <w:t>c</w:t>
      </w:r>
      <w:r w:rsidRPr="007E0D1D">
        <w:rPr>
          <w:rFonts w:ascii="Times New Roman" w:eastAsia="Times New Roman" w:hAnsi="Times New Roman" w:cs="Times New Roman"/>
        </w:rPr>
        <w:t xml:space="preserve">ooled (ZFC) measurements of the magnetic moment </w:t>
      </w:r>
      <w:r w:rsidR="00095479">
        <w:rPr>
          <w:rFonts w:ascii="Times New Roman" w:eastAsia="Times New Roman" w:hAnsi="Times New Roman" w:cs="Times New Roman"/>
        </w:rPr>
        <w:t xml:space="preserve">(Fig. 5a, b) </w:t>
      </w:r>
      <w:r w:rsidR="00A935FC">
        <w:rPr>
          <w:rFonts w:ascii="Times New Roman" w:eastAsia="Times New Roman" w:hAnsi="Times New Roman" w:cs="Times New Roman"/>
        </w:rPr>
        <w:t>show a sharp phase transition in t</w:t>
      </w:r>
      <w:r>
        <w:rPr>
          <w:rFonts w:ascii="Times New Roman" w:eastAsia="Times New Roman" w:hAnsi="Times New Roman" w:cs="Times New Roman"/>
        </w:rPr>
        <w:t xml:space="preserve">he as-grown YBCO film at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c</m:t>
            </m:r>
          </m:sub>
        </m:sSub>
        <m:r>
          <w:rPr>
            <w:rFonts w:ascii="Cambria Math" w:eastAsia="Times New Roman" w:hAnsi="Cambria Math" w:cs="Times New Roman"/>
          </w:rPr>
          <m:t xml:space="preserve">≈84 </m:t>
        </m:r>
      </m:oMath>
      <w:r>
        <w:rPr>
          <w:rFonts w:ascii="Times New Roman" w:eastAsia="Times New Roman" w:hAnsi="Times New Roman" w:cs="Times New Roman"/>
        </w:rPr>
        <w:t>K, typical of YBCO films grown on STO substrates</w:t>
      </w:r>
      <w:r w:rsidR="00C2546F">
        <w:rPr>
          <w:rFonts w:ascii="Times New Roman" w:eastAsia="Times New Roman" w:hAnsi="Times New Roman" w:cs="Times New Roman"/>
        </w:rPr>
        <w:fldChar w:fldCharType="begin" w:fldLock="1"/>
      </w:r>
      <w:r w:rsidR="004B174D">
        <w:rPr>
          <w:rFonts w:ascii="Times New Roman" w:eastAsia="Times New Roman" w:hAnsi="Times New Roman" w:cs="Times New Roman"/>
        </w:rPr>
        <w:instrText>ADDIN CSL_CITATION { "citationItems" : [ { "id" : "ITEM-1", "itemData" : { "DOI" : "10.1063/1.126680", "ISSN" : "0003-6951", "abstract" : "Ultrathin YBa2Cu3O7 (YBCO) films down to two unit cells thick have been prepared on LaAlO3 (LAO) and SrTiO3 (STO) substrates for the study of substrate-induced strain effects on critical transition temperature (Tc). The YBCO on LAO has a higher Tc than that on STO for very thin films, and this Tc difference increases with reduction of film thickness. X-ray diffraction experiments reveal that compressive strain exists in the a\u2013b plane for YBCO thin films on LAO, while tensile strain occurs for films on STO. The different stresses in these films account for the Tc difference.", "author" : [ { "dropping-particle" : "", "family" : "Zhai", "given" : "H. Y.", "non-dropping-particle" : "", "parse-names" : false, "suffix" : "" }, { "dropping-particle" : "", "family" : "Chu", "given" : "W. K.", "non-dropping-particle" : "", "parse-names" : false, "suffix" : "" } ], "container-title" : "Applied Physics Letters", "id" : "ITEM-1", "issue" : "23", "issued" : { "date-parts" : [ [ "2000", "6", "5" ] ] }, "page" : "3469-3471", "title" : "Effect of interfacial strain on critical temperature of YBa&lt;sub&gt;2&lt;/sub&gt;Cu&lt;sub&gt;3&lt;/sub&gt;O&lt;sub&gt;7-\u03b4&lt;/sub&gt; thin films", "type" : "article-journal", "volume" : "76" }, "uris" : [ "http://www.mendeley.com/documents/?uuid=8352df66-2f12-409f-b3da-e8a0f0332bb9" ] } ], "mendeley" : { "formattedCitation" : "&lt;sup&gt;17&lt;/sup&gt;", "plainTextFormattedCitation" : "17", "previouslyFormattedCitation" : "&lt;sup&gt;17&lt;/sup&gt;" }, "properties" : { "noteIndex" : 0 }, "schema" : "https://github.com/citation-style-language/schema/raw/master/csl-citation.json" }</w:instrText>
      </w:r>
      <w:r w:rsidR="00C2546F">
        <w:rPr>
          <w:rFonts w:ascii="Times New Roman" w:eastAsia="Times New Roman" w:hAnsi="Times New Roman" w:cs="Times New Roman"/>
        </w:rPr>
        <w:fldChar w:fldCharType="separate"/>
      </w:r>
      <w:r w:rsidR="00A501C9" w:rsidRPr="00A501C9">
        <w:rPr>
          <w:rFonts w:ascii="Times New Roman" w:eastAsia="Times New Roman" w:hAnsi="Times New Roman" w:cs="Times New Roman"/>
          <w:noProof/>
          <w:vertAlign w:val="superscript"/>
        </w:rPr>
        <w:t>17</w:t>
      </w:r>
      <w:r w:rsidR="00C2546F">
        <w:rPr>
          <w:rFonts w:ascii="Times New Roman" w:eastAsia="Times New Roman" w:hAnsi="Times New Roman" w:cs="Times New Roman"/>
        </w:rPr>
        <w:fldChar w:fldCharType="end"/>
      </w:r>
      <w:r w:rsidR="00095479">
        <w:rPr>
          <w:rFonts w:ascii="Times New Roman" w:eastAsia="Times New Roman" w:hAnsi="Times New Roman" w:cs="Times New Roman"/>
        </w:rPr>
        <w:t>, indicating rejection of the magnetic field due to the Meissner effect, and indicating the superconducting transition.</w:t>
      </w:r>
      <w:r w:rsidR="00FC4F54">
        <w:rPr>
          <w:rFonts w:ascii="Times New Roman" w:eastAsia="Times New Roman" w:hAnsi="Times New Roman" w:cs="Times New Roman"/>
        </w:rPr>
        <w:t xml:space="preserve"> </w:t>
      </w:r>
      <w:r w:rsidR="00095479">
        <w:rPr>
          <w:rFonts w:ascii="Times New Roman" w:eastAsia="Times New Roman" w:hAnsi="Times New Roman" w:cs="Times New Roman"/>
        </w:rPr>
        <w:t xml:space="preserve">Accompanying the magnetic transition is </w:t>
      </w:r>
      <w:r w:rsidR="00FC4F54">
        <w:rPr>
          <w:rFonts w:ascii="Times New Roman" w:eastAsia="Times New Roman" w:hAnsi="Times New Roman" w:cs="Times New Roman"/>
        </w:rPr>
        <w:t>a precipitous drop in resistivity</w:t>
      </w:r>
      <w:r w:rsidR="00095479">
        <w:rPr>
          <w:rFonts w:ascii="Times New Roman" w:eastAsia="Times New Roman" w:hAnsi="Times New Roman" w:cs="Times New Roman"/>
        </w:rPr>
        <w:t xml:space="preserve">, further confirming the </w:t>
      </w:r>
      <w:r w:rsidR="00FC4F54">
        <w:rPr>
          <w:rFonts w:ascii="Times New Roman" w:eastAsia="Times New Roman" w:hAnsi="Times New Roman" w:cs="Times New Roman"/>
        </w:rPr>
        <w:t>superconducting transition</w:t>
      </w:r>
      <w:r>
        <w:rPr>
          <w:rFonts w:ascii="Times New Roman" w:eastAsia="Times New Roman" w:hAnsi="Times New Roman" w:cs="Times New Roman"/>
        </w:rPr>
        <w:t>.</w:t>
      </w:r>
      <w:r w:rsidR="008015B0">
        <w:rPr>
          <w:rFonts w:ascii="Times New Roman" w:eastAsia="Times New Roman" w:hAnsi="Times New Roman" w:cs="Times New Roman"/>
        </w:rPr>
        <w:t xml:space="preserve"> </w:t>
      </w:r>
      <w:r w:rsidR="009E19EC">
        <w:rPr>
          <w:rFonts w:ascii="Times New Roman" w:eastAsia="Times New Roman" w:hAnsi="Times New Roman" w:cs="Times New Roman"/>
        </w:rPr>
        <w:t xml:space="preserve">With increasing </w:t>
      </w:r>
      <w:proofErr w:type="spellStart"/>
      <w:r w:rsidR="009E19EC">
        <w:rPr>
          <w:rFonts w:ascii="Times New Roman" w:eastAsia="Times New Roman" w:hAnsi="Times New Roman" w:cs="Times New Roman"/>
        </w:rPr>
        <w:t>Gd</w:t>
      </w:r>
      <w:proofErr w:type="spellEnd"/>
      <w:r w:rsidR="009E19EC">
        <w:rPr>
          <w:rFonts w:ascii="Times New Roman" w:eastAsia="Times New Roman" w:hAnsi="Times New Roman" w:cs="Times New Roman"/>
        </w:rPr>
        <w:t xml:space="preserve"> capping layer thickness </w:t>
      </w:r>
      <w:r w:rsidR="00275441">
        <w:rPr>
          <w:rFonts w:ascii="Times New Roman" w:eastAsia="Times New Roman" w:hAnsi="Times New Roman" w:cs="Times New Roman"/>
        </w:rPr>
        <w:t xml:space="preserve">the </w:t>
      </w:r>
      <w:r w:rsidR="00095479">
        <w:rPr>
          <w:rFonts w:ascii="Times New Roman" w:eastAsia="Times New Roman" w:hAnsi="Times New Roman" w:cs="Times New Roman"/>
        </w:rPr>
        <w:t xml:space="preserve">magnetic transition </w:t>
      </w:r>
      <w:r w:rsidR="008015B0">
        <w:rPr>
          <w:rFonts w:ascii="Times New Roman" w:eastAsia="Times New Roman" w:hAnsi="Times New Roman" w:cs="Times New Roman"/>
        </w:rPr>
        <w:t xml:space="preserve">shows a smooth </w:t>
      </w:r>
      <w:r w:rsidR="00A143C9">
        <w:rPr>
          <w:rFonts w:ascii="Times New Roman" w:eastAsia="Times New Roman" w:hAnsi="Times New Roman" w:cs="Times New Roman"/>
        </w:rPr>
        <w:t>reduction</w:t>
      </w:r>
      <w:r w:rsidR="008015B0">
        <w:rPr>
          <w:rFonts w:ascii="Times New Roman" w:eastAsia="Times New Roman" w:hAnsi="Times New Roman" w:cs="Times New Roman"/>
        </w:rPr>
        <w:t xml:space="preserve"> in the transition temperature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c</m:t>
            </m:r>
          </m:sub>
        </m:sSub>
      </m:oMath>
      <w:r w:rsidRPr="007E0D1D">
        <w:rPr>
          <w:rFonts w:ascii="Times New Roman" w:eastAsia="Times New Roman" w:hAnsi="Times New Roman" w:cs="Times New Roman"/>
        </w:rPr>
        <w:t>,</w:t>
      </w:r>
      <w:r w:rsidR="00275441">
        <w:rPr>
          <w:rFonts w:ascii="Times New Roman" w:eastAsia="Times New Roman" w:hAnsi="Times New Roman" w:cs="Times New Roman"/>
        </w:rPr>
        <w:t xml:space="preserve"> with </w:t>
      </w:r>
      <w:r w:rsidR="009E19EC">
        <w:rPr>
          <w:rFonts w:ascii="Times New Roman" w:eastAsia="Times New Roman" w:hAnsi="Times New Roman" w:cs="Times New Roman"/>
        </w:rPr>
        <w:t xml:space="preserve">complete suppression of </w:t>
      </w:r>
      <w:r w:rsidR="00095479">
        <w:rPr>
          <w:rFonts w:ascii="Times New Roman" w:eastAsia="Times New Roman" w:hAnsi="Times New Roman" w:cs="Times New Roman"/>
        </w:rPr>
        <w:t xml:space="preserve">the Meissner effect </w:t>
      </w:r>
      <w:r w:rsidR="00275441">
        <w:rPr>
          <w:rFonts w:ascii="Times New Roman" w:eastAsia="Times New Roman" w:hAnsi="Times New Roman" w:cs="Times New Roman"/>
        </w:rPr>
        <w:t xml:space="preserve">for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=20</m:t>
        </m:r>
      </m:oMath>
      <w:r w:rsidR="00275441">
        <w:rPr>
          <w:rFonts w:ascii="Times New Roman" w:eastAsia="Times New Roman" w:hAnsi="Times New Roman" w:cs="Times New Roman"/>
        </w:rPr>
        <w:t xml:space="preserve"> nm</w:t>
      </w:r>
      <w:r w:rsidR="005233C6">
        <w:rPr>
          <w:rFonts w:ascii="Times New Roman" w:eastAsia="Times New Roman" w:hAnsi="Times New Roman" w:cs="Times New Roman"/>
        </w:rPr>
        <w:t>.</w:t>
      </w:r>
      <w:r w:rsidR="009E19EC">
        <w:rPr>
          <w:rFonts w:ascii="Times New Roman" w:eastAsia="Times New Roman" w:hAnsi="Times New Roman" w:cs="Times New Roman"/>
        </w:rPr>
        <w:t xml:space="preserve"> In contrast to</w:t>
      </w:r>
      <w:r w:rsidR="00762E22">
        <w:rPr>
          <w:rFonts w:ascii="Times New Roman" w:eastAsia="Times New Roman" w:hAnsi="Times New Roman" w:cs="Times New Roman"/>
        </w:rPr>
        <w:t xml:space="preserve"> the</w:t>
      </w:r>
      <w:r w:rsidR="009E19EC">
        <w:rPr>
          <w:rFonts w:ascii="Times New Roman" w:eastAsia="Times New Roman" w:hAnsi="Times New Roman" w:cs="Times New Roman"/>
        </w:rPr>
        <w:t xml:space="preserve"> magnetometry, resistivity measurements initially show only a small shift toward lower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c</m:t>
            </m:r>
          </m:sub>
        </m:sSub>
      </m:oMath>
      <w:r w:rsidR="00095479">
        <w:rPr>
          <w:rFonts w:ascii="Times New Roman" w:eastAsia="Times New Roman" w:hAnsi="Times New Roman" w:cs="Times New Roman"/>
        </w:rPr>
        <w:t xml:space="preserve"> for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=3</m:t>
        </m:r>
      </m:oMath>
      <w:r w:rsidR="00095479">
        <w:rPr>
          <w:rFonts w:ascii="Times New Roman" w:eastAsia="Times New Roman" w:hAnsi="Times New Roman" w:cs="Times New Roman"/>
        </w:rPr>
        <w:t xml:space="preserve"> nm</w:t>
      </w:r>
      <w:r w:rsidR="009E19EC">
        <w:rPr>
          <w:rFonts w:ascii="Times New Roman" w:eastAsia="Times New Roman" w:hAnsi="Times New Roman" w:cs="Times New Roman"/>
        </w:rPr>
        <w:t xml:space="preserve">. </w:t>
      </w:r>
      <w:r w:rsidR="00095479">
        <w:rPr>
          <w:rFonts w:ascii="Times New Roman" w:eastAsia="Times New Roman" w:hAnsi="Times New Roman" w:cs="Times New Roman"/>
        </w:rPr>
        <w:t xml:space="preserve">However, for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=7</m:t>
        </m:r>
      </m:oMath>
      <w:r w:rsidR="00095479">
        <w:rPr>
          <w:rFonts w:ascii="Times New Roman" w:eastAsia="Times New Roman" w:hAnsi="Times New Roman" w:cs="Times New Roman"/>
        </w:rPr>
        <w:t xml:space="preserve"> nm and </w:t>
      </w:r>
      <m:oMath>
        <m:r>
          <w:rPr>
            <w:rFonts w:ascii="Cambria Math" w:eastAsia="Times New Roman" w:hAnsi="Cambria Math" w:cs="Times New Roman"/>
          </w:rPr>
          <m:t>20</m:t>
        </m:r>
      </m:oMath>
      <w:r w:rsidR="0054441E">
        <w:rPr>
          <w:rFonts w:ascii="Times New Roman" w:eastAsia="Times New Roman" w:hAnsi="Times New Roman" w:cs="Times New Roman"/>
        </w:rPr>
        <w:t xml:space="preserve"> nm</w:t>
      </w:r>
      <w:r w:rsidR="00095479">
        <w:rPr>
          <w:rFonts w:ascii="Times New Roman" w:eastAsia="Times New Roman" w:hAnsi="Times New Roman" w:cs="Times New Roman"/>
        </w:rPr>
        <w:t xml:space="preserve"> the superconducting transition is completely suppressed, with no apparent transition down to the lowest measured temperature (5 K). </w:t>
      </w:r>
    </w:p>
    <w:p w14:paraId="26343282" w14:textId="7A393457" w:rsidR="00BF2AAD" w:rsidRDefault="00D23FAE" w:rsidP="00F118CE">
      <w:pPr>
        <w:spacing w:line="480" w:lineRule="auto"/>
        <w:ind w:firstLine="720"/>
        <w:jc w:val="both"/>
        <w:rPr>
          <w:rFonts w:ascii="Times New Roman" w:eastAsia="Times New Roman" w:hAnsi="Times New Roman" w:cs="Times New Roman"/>
        </w:rPr>
      </w:pPr>
      <w:commentRangeStart w:id="7"/>
      <w:r>
        <w:rPr>
          <w:rFonts w:ascii="Times New Roman" w:eastAsia="Times New Roman" w:hAnsi="Times New Roman" w:cs="Times New Roman"/>
        </w:rPr>
        <w:t xml:space="preserve">The </w:t>
      </w:r>
      <w:commentRangeEnd w:id="7"/>
      <w:r w:rsidR="00095479">
        <w:rPr>
          <w:rStyle w:val="CommentReference"/>
        </w:rPr>
        <w:commentReference w:id="7"/>
      </w:r>
      <w:r>
        <w:rPr>
          <w:rFonts w:ascii="Times New Roman" w:eastAsia="Times New Roman" w:hAnsi="Times New Roman" w:cs="Times New Roman"/>
        </w:rPr>
        <w:t xml:space="preserve">differences between the superconducting transitions observed in </w:t>
      </w:r>
      <w:r w:rsidR="00762E22">
        <w:rPr>
          <w:rFonts w:ascii="Times New Roman" w:eastAsia="Times New Roman" w:hAnsi="Times New Roman" w:cs="Times New Roman"/>
        </w:rPr>
        <w:t>magnetometry</w:t>
      </w:r>
      <w:r>
        <w:rPr>
          <w:rFonts w:ascii="Times New Roman" w:eastAsia="Times New Roman" w:hAnsi="Times New Roman" w:cs="Times New Roman"/>
        </w:rPr>
        <w:t xml:space="preserve"> and</w:t>
      </w:r>
      <w:r w:rsidR="0083342C">
        <w:rPr>
          <w:rFonts w:ascii="Times New Roman" w:eastAsia="Times New Roman" w:hAnsi="Times New Roman" w:cs="Times New Roman"/>
        </w:rPr>
        <w:t xml:space="preserve"> </w:t>
      </w:r>
      <w:r>
        <w:rPr>
          <w:rFonts w:ascii="Times New Roman" w:eastAsia="Times New Roman" w:hAnsi="Times New Roman" w:cs="Times New Roman"/>
        </w:rPr>
        <w:t xml:space="preserve">resistivity can be </w:t>
      </w:r>
      <w:r w:rsidR="00473A3C">
        <w:rPr>
          <w:rFonts w:ascii="Times New Roman" w:eastAsia="Times New Roman" w:hAnsi="Times New Roman" w:cs="Times New Roman"/>
        </w:rPr>
        <w:t xml:space="preserve">explained by the </w:t>
      </w:r>
      <w:r w:rsidR="00A2339F">
        <w:rPr>
          <w:rFonts w:ascii="Times New Roman" w:eastAsia="Times New Roman" w:hAnsi="Times New Roman" w:cs="Times New Roman"/>
        </w:rPr>
        <w:t xml:space="preserve">presence of </w:t>
      </w:r>
      <w:r w:rsidR="00EA776A">
        <w:rPr>
          <w:rFonts w:ascii="Times New Roman" w:eastAsia="Times New Roman" w:hAnsi="Times New Roman" w:cs="Times New Roman"/>
        </w:rPr>
        <w:t>a low-</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c</m:t>
            </m:r>
          </m:sub>
        </m:sSub>
      </m:oMath>
      <w:r w:rsidR="00EA776A">
        <w:rPr>
          <w:rFonts w:ascii="Times New Roman" w:eastAsia="Times New Roman" w:hAnsi="Times New Roman" w:cs="Times New Roman"/>
        </w:rPr>
        <w:t>, high-resistivity</w:t>
      </w:r>
      <w:r w:rsidR="00A2339F">
        <w:rPr>
          <w:rFonts w:ascii="Times New Roman" w:eastAsia="Times New Roman" w:hAnsi="Times New Roman" w:cs="Times New Roman"/>
        </w:rPr>
        <w:t xml:space="preserve"> OD </w:t>
      </w:r>
      <w:r w:rsidR="000300AE">
        <w:rPr>
          <w:rFonts w:ascii="Times New Roman" w:eastAsia="Times New Roman" w:hAnsi="Times New Roman" w:cs="Times New Roman"/>
        </w:rPr>
        <w:t>phase</w:t>
      </w:r>
      <w:r w:rsidR="00473A3C">
        <w:rPr>
          <w:rFonts w:ascii="Times New Roman" w:eastAsia="Times New Roman" w:hAnsi="Times New Roman" w:cs="Times New Roman"/>
        </w:rPr>
        <w:t xml:space="preserve"> stabilized</w:t>
      </w:r>
      <w:r w:rsidR="008C541C">
        <w:rPr>
          <w:rFonts w:ascii="Times New Roman" w:eastAsia="Times New Roman" w:hAnsi="Times New Roman" w:cs="Times New Roman"/>
        </w:rPr>
        <w:t xml:space="preserve"> </w:t>
      </w:r>
      <w:r w:rsidR="00473A3C">
        <w:rPr>
          <w:rFonts w:ascii="Times New Roman" w:eastAsia="Times New Roman" w:hAnsi="Times New Roman" w:cs="Times New Roman"/>
        </w:rPr>
        <w:t xml:space="preserve">alongside the </w:t>
      </w:r>
      <w:r w:rsidR="002A311C">
        <w:rPr>
          <w:rFonts w:ascii="Times New Roman" w:eastAsia="Times New Roman" w:hAnsi="Times New Roman" w:cs="Times New Roman"/>
        </w:rPr>
        <w:t xml:space="preserve">OP </w:t>
      </w:r>
      <w:r w:rsidR="00A2339F">
        <w:rPr>
          <w:rFonts w:ascii="Times New Roman" w:eastAsia="Times New Roman" w:hAnsi="Times New Roman" w:cs="Times New Roman"/>
        </w:rPr>
        <w:t>phase</w:t>
      </w:r>
      <w:r w:rsidR="00473A3C">
        <w:rPr>
          <w:rFonts w:ascii="Times New Roman" w:eastAsia="Times New Roman" w:hAnsi="Times New Roman" w:cs="Times New Roman"/>
        </w:rPr>
        <w:t xml:space="preserve"> YBCO film.</w:t>
      </w:r>
      <w:r w:rsidR="00095479">
        <w:rPr>
          <w:rFonts w:ascii="Times New Roman" w:eastAsia="Times New Roman" w:hAnsi="Times New Roman" w:cs="Times New Roman"/>
        </w:rPr>
        <w:t xml:space="preserve"> Specifically, for the as-prepared and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=3</m:t>
        </m:r>
      </m:oMath>
      <w:r w:rsidR="00095479">
        <w:rPr>
          <w:rFonts w:ascii="Times New Roman" w:eastAsia="Times New Roman" w:hAnsi="Times New Roman" w:cs="Times New Roman"/>
        </w:rPr>
        <w:t xml:space="preserve"> nm samples, a majority of the film possesses the initial structure and </w:t>
      </w:r>
      <w:r w:rsidR="00BF2AAD">
        <w:rPr>
          <w:rFonts w:ascii="Times New Roman" w:eastAsia="Times New Roman" w:hAnsi="Times New Roman" w:cs="Times New Roman"/>
        </w:rPr>
        <w:t xml:space="preserve">nominal </w:t>
      </w:r>
      <w:r w:rsidR="00095479">
        <w:rPr>
          <w:rFonts w:ascii="Times New Roman" w:eastAsia="Times New Roman" w:hAnsi="Times New Roman" w:cs="Times New Roman"/>
        </w:rPr>
        <w:t xml:space="preserve">stoichiometry of </w:t>
      </w:r>
      <w:r w:rsidR="00095479">
        <w:rPr>
          <w:rFonts w:ascii="Times New Roman" w:eastAsia="Times New Roman" w:hAnsi="Times New Roman" w:cs="Times New Roman"/>
          <w:color w:val="000000"/>
        </w:rPr>
        <w:t>Y</w:t>
      </w:r>
      <w:r w:rsidR="00095479" w:rsidRPr="0058346B">
        <w:rPr>
          <w:rFonts w:ascii="Times New Roman" w:eastAsia="Times New Roman" w:hAnsi="Times New Roman" w:cs="Times New Roman"/>
          <w:bCs/>
          <w:color w:val="000000"/>
        </w:rPr>
        <w:t>Ba</w:t>
      </w:r>
      <w:r w:rsidR="00095479" w:rsidRPr="0058346B">
        <w:rPr>
          <w:rFonts w:ascii="Times New Roman" w:eastAsia="Times New Roman" w:hAnsi="Times New Roman" w:cs="Times New Roman"/>
          <w:bCs/>
          <w:color w:val="000000"/>
          <w:vertAlign w:val="subscript"/>
        </w:rPr>
        <w:t>2</w:t>
      </w:r>
      <w:r w:rsidR="00095479" w:rsidRPr="0058346B">
        <w:rPr>
          <w:rFonts w:ascii="Times New Roman" w:eastAsia="Times New Roman" w:hAnsi="Times New Roman" w:cs="Times New Roman"/>
          <w:bCs/>
          <w:color w:val="000000"/>
        </w:rPr>
        <w:t>Cu</w:t>
      </w:r>
      <w:r w:rsidR="00095479" w:rsidRPr="0058346B">
        <w:rPr>
          <w:rFonts w:ascii="Times New Roman" w:eastAsia="Times New Roman" w:hAnsi="Times New Roman" w:cs="Times New Roman"/>
          <w:bCs/>
          <w:color w:val="000000"/>
          <w:vertAlign w:val="subscript"/>
        </w:rPr>
        <w:t>3</w:t>
      </w:r>
      <w:r w:rsidR="00095479" w:rsidRPr="0058346B">
        <w:rPr>
          <w:rFonts w:ascii="Times New Roman" w:eastAsia="Times New Roman" w:hAnsi="Times New Roman" w:cs="Times New Roman"/>
          <w:bCs/>
          <w:color w:val="000000"/>
        </w:rPr>
        <w:t>O</w:t>
      </w:r>
      <w:r w:rsidR="00095479" w:rsidRPr="0058346B">
        <w:rPr>
          <w:rFonts w:ascii="Times New Roman" w:eastAsia="Times New Roman" w:hAnsi="Times New Roman" w:cs="Times New Roman"/>
          <w:bCs/>
          <w:color w:val="000000"/>
          <w:vertAlign w:val="subscript"/>
        </w:rPr>
        <w:t>7-δ</w:t>
      </w:r>
      <w:r w:rsidR="00095479">
        <w:rPr>
          <w:rFonts w:ascii="Times New Roman" w:eastAsia="Times New Roman" w:hAnsi="Times New Roman" w:cs="Times New Roman"/>
          <w:bCs/>
          <w:color w:val="000000"/>
        </w:rPr>
        <w:t xml:space="preserve"> where 0 &lt; </w:t>
      </w:r>
      <w:r w:rsidR="00095479" w:rsidRPr="007D1ED2">
        <w:rPr>
          <w:rFonts w:ascii="Symbol" w:eastAsia="Times New Roman" w:hAnsi="Symbol" w:cs="Times New Roman"/>
          <w:bCs/>
          <w:color w:val="000000"/>
        </w:rPr>
        <w:t></w:t>
      </w:r>
      <w:r w:rsidR="00095479">
        <w:rPr>
          <w:rFonts w:ascii="Symbol" w:eastAsia="Times New Roman" w:hAnsi="Symbol" w:cs="Times New Roman"/>
          <w:bCs/>
          <w:color w:val="000000"/>
        </w:rPr>
        <w:t></w:t>
      </w:r>
      <w:r w:rsidR="00095479">
        <w:rPr>
          <w:rFonts w:ascii="Times New Roman" w:eastAsia="Times New Roman" w:hAnsi="Times New Roman" w:cs="Times New Roman"/>
          <w:bCs/>
          <w:color w:val="000000"/>
        </w:rPr>
        <w:t xml:space="preserve">&lt; 0.5. By comparison, the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=7</m:t>
        </m:r>
      </m:oMath>
      <w:r w:rsidR="00095479">
        <w:rPr>
          <w:rFonts w:ascii="Times New Roman" w:eastAsia="Times New Roman" w:hAnsi="Times New Roman" w:cs="Times New Roman"/>
          <w:bCs/>
          <w:color w:val="000000"/>
        </w:rPr>
        <w:t xml:space="preserve"> nm sample shows a transition in the magnetometry, but not in the resistivity. The magnet</w:t>
      </w:r>
      <w:r w:rsidR="007D1ED2">
        <w:rPr>
          <w:rFonts w:ascii="Times New Roman" w:eastAsia="Times New Roman" w:hAnsi="Times New Roman" w:cs="Times New Roman"/>
          <w:bCs/>
          <w:color w:val="000000"/>
        </w:rPr>
        <w:t>ic</w:t>
      </w:r>
      <w:r w:rsidR="00095479">
        <w:rPr>
          <w:rFonts w:ascii="Times New Roman" w:eastAsia="Times New Roman" w:hAnsi="Times New Roman" w:cs="Times New Roman"/>
          <w:bCs/>
          <w:color w:val="000000"/>
        </w:rPr>
        <w:t xml:space="preserve"> signal arises from the </w:t>
      </w:r>
      <w:r w:rsidR="00095479">
        <w:rPr>
          <w:rFonts w:ascii="Times New Roman" w:eastAsia="Times New Roman" w:hAnsi="Times New Roman" w:cs="Times New Roman"/>
        </w:rPr>
        <w:t xml:space="preserve">Meissner effect and will scale directly with the superconducting volume fraction of the film, while the superconducting transition in the resistivity necessitates a continuous superconducting pathway to exist through the sample. Therefore, the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=7</m:t>
        </m:r>
      </m:oMath>
      <w:r w:rsidR="00095479">
        <w:rPr>
          <w:rFonts w:ascii="Times New Roman" w:eastAsia="Times New Roman" w:hAnsi="Times New Roman" w:cs="Times New Roman"/>
        </w:rPr>
        <w:t xml:space="preserve"> nm sample possesses some </w:t>
      </w:r>
      <w:r w:rsidR="00BF2AAD">
        <w:rPr>
          <w:rFonts w:ascii="Times New Roman" w:eastAsia="Times New Roman" w:hAnsi="Times New Roman" w:cs="Times New Roman"/>
        </w:rPr>
        <w:t>fraction which is still superconducting, as evidenced by the magnetometry, but is beyond the percolation limit for the resistive OD phase, as evidenced by the absence of a transition in the resistance. Finally, f</w:t>
      </w:r>
      <w:r w:rsidR="00BF2AAD" w:rsidRPr="00BF2AAD">
        <w:rPr>
          <w:rFonts w:ascii="Times New Roman" w:eastAsia="Times New Roman" w:hAnsi="Times New Roman" w:cs="Times New Roman"/>
        </w:rPr>
        <w:t xml:space="preserve">or the thickest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=20</m:t>
        </m:r>
      </m:oMath>
      <w:r w:rsidR="00BF2AAD">
        <w:rPr>
          <w:rFonts w:ascii="Times New Roman" w:eastAsia="Times New Roman" w:hAnsi="Times New Roman" w:cs="Times New Roman"/>
        </w:rPr>
        <w:t xml:space="preserve"> </w:t>
      </w:r>
      <w:r w:rsidR="00BF2AAD" w:rsidRPr="00BF2AAD">
        <w:rPr>
          <w:rFonts w:ascii="Times New Roman" w:eastAsia="Times New Roman" w:hAnsi="Times New Roman" w:cs="Times New Roman"/>
        </w:rPr>
        <w:t xml:space="preserve">nm sample the absence of </w:t>
      </w:r>
      <w:r w:rsidR="00BF2AAD">
        <w:rPr>
          <w:rFonts w:ascii="Times New Roman" w:eastAsia="Times New Roman" w:hAnsi="Times New Roman" w:cs="Times New Roman"/>
        </w:rPr>
        <w:t>a transition in either the</w:t>
      </w:r>
      <w:r w:rsidR="00BF2AAD" w:rsidRPr="00BF2AAD">
        <w:rPr>
          <w:rFonts w:ascii="Times New Roman" w:eastAsia="Times New Roman" w:hAnsi="Times New Roman" w:cs="Times New Roman"/>
        </w:rPr>
        <w:t xml:space="preserve"> resistance </w:t>
      </w:r>
      <w:r w:rsidR="00BF2AAD">
        <w:rPr>
          <w:rFonts w:ascii="Times New Roman" w:eastAsia="Times New Roman" w:hAnsi="Times New Roman" w:cs="Times New Roman"/>
        </w:rPr>
        <w:t xml:space="preserve">or </w:t>
      </w:r>
      <w:r w:rsidR="00BF2AAD" w:rsidRPr="00BF2AAD">
        <w:rPr>
          <w:rFonts w:ascii="Times New Roman" w:eastAsia="Times New Roman" w:hAnsi="Times New Roman" w:cs="Times New Roman"/>
        </w:rPr>
        <w:t xml:space="preserve">magnetic </w:t>
      </w:r>
      <w:r w:rsidR="00BF2AAD">
        <w:rPr>
          <w:rFonts w:ascii="Times New Roman" w:eastAsia="Times New Roman" w:hAnsi="Times New Roman" w:cs="Times New Roman"/>
        </w:rPr>
        <w:t xml:space="preserve">data </w:t>
      </w:r>
      <w:r w:rsidR="00BF2AAD" w:rsidRPr="00BF2AAD">
        <w:rPr>
          <w:rFonts w:ascii="Times New Roman" w:eastAsia="Times New Roman" w:hAnsi="Times New Roman" w:cs="Times New Roman"/>
        </w:rPr>
        <w:t>suggests few, if any, domains remain which undergo a superconducting transition.</w:t>
      </w:r>
      <w:r w:rsidR="00BF2AAD" w:rsidDel="00BF2AAD">
        <w:rPr>
          <w:rFonts w:ascii="Times New Roman" w:eastAsia="Times New Roman" w:hAnsi="Times New Roman" w:cs="Times New Roman"/>
        </w:rPr>
        <w:t xml:space="preserve"> </w:t>
      </w:r>
      <w:r w:rsidR="00BF2AAD">
        <w:rPr>
          <w:rFonts w:ascii="Times New Roman" w:eastAsia="Times New Roman" w:hAnsi="Times New Roman" w:cs="Times New Roman"/>
        </w:rPr>
        <w:t xml:space="preserve">The distinctly different </w:t>
      </w:r>
      <w:r w:rsidR="00BF2AAD">
        <w:rPr>
          <w:rFonts w:ascii="Times New Roman" w:eastAsia="Times New Roman" w:hAnsi="Times New Roman" w:cs="Times New Roman"/>
        </w:rPr>
        <w:lastRenderedPageBreak/>
        <w:t>superconducting properties of the OD phase may be the result of structural changes - including ordering or strain - or electron doping, both of which are consequences of the oxygen leaching</w:t>
      </w:r>
      <w:r w:rsidR="00F118CE">
        <w:rPr>
          <w:rFonts w:ascii="Times New Roman" w:eastAsia="Times New Roman" w:hAnsi="Times New Roman" w:cs="Times New Roman"/>
        </w:rPr>
        <w:t>.</w:t>
      </w:r>
      <w:r w:rsidR="00F118CE" w:rsidRPr="00F118CE">
        <w:rPr>
          <w:rFonts w:ascii="Times New Roman" w:eastAsia="Times New Roman" w:hAnsi="Times New Roman" w:cs="Times New Roman"/>
        </w:rPr>
        <w:t xml:space="preserve"> </w:t>
      </w:r>
      <w:bookmarkStart w:id="8" w:name="_GoBack"/>
      <w:bookmarkEnd w:id="8"/>
    </w:p>
    <w:p w14:paraId="49AF37F0" w14:textId="3491A2D7" w:rsidR="003D1979" w:rsidRDefault="002D4C78" w:rsidP="008C75D2">
      <w:pPr>
        <w:spacing w:line="480" w:lineRule="auto"/>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In summary, </w:t>
      </w:r>
      <w:proofErr w:type="spellStart"/>
      <w:r>
        <w:rPr>
          <w:rFonts w:ascii="Times New Roman" w:eastAsia="Times New Roman" w:hAnsi="Times New Roman" w:cs="Times New Roman"/>
          <w:color w:val="000000"/>
        </w:rPr>
        <w:t>Gd</w:t>
      </w:r>
      <w:proofErr w:type="spellEnd"/>
      <w:r>
        <w:rPr>
          <w:rFonts w:ascii="Times New Roman" w:eastAsia="Times New Roman" w:hAnsi="Times New Roman" w:cs="Times New Roman"/>
          <w:color w:val="000000"/>
        </w:rPr>
        <w:t xml:space="preserve"> capping layers</w:t>
      </w:r>
      <w:r w:rsidR="00DE748E">
        <w:rPr>
          <w:rFonts w:ascii="Times New Roman" w:eastAsia="Times New Roman" w:hAnsi="Times New Roman" w:cs="Times New Roman"/>
          <w:color w:val="000000"/>
        </w:rPr>
        <w:t xml:space="preserve"> deposited at room temperature</w:t>
      </w:r>
      <w:r>
        <w:rPr>
          <w:rFonts w:ascii="Times New Roman" w:eastAsia="Times New Roman" w:hAnsi="Times New Roman" w:cs="Times New Roman"/>
          <w:color w:val="000000"/>
        </w:rPr>
        <w:t xml:space="preserve"> on optimally doped YBCO thin films </w:t>
      </w:r>
      <w:r w:rsidR="00DE748E">
        <w:rPr>
          <w:rFonts w:ascii="Times New Roman" w:eastAsia="Times New Roman" w:hAnsi="Times New Roman" w:cs="Times New Roman"/>
          <w:color w:val="000000"/>
        </w:rPr>
        <w:t>have</w:t>
      </w:r>
      <w:r>
        <w:rPr>
          <w:rFonts w:ascii="Times New Roman" w:eastAsia="Times New Roman" w:hAnsi="Times New Roman" w:cs="Times New Roman"/>
          <w:color w:val="000000"/>
        </w:rPr>
        <w:t xml:space="preserve"> been shown to remove oxygen from the underlying film</w:t>
      </w:r>
      <w:r w:rsidR="008C75D2">
        <w:rPr>
          <w:rFonts w:ascii="Times New Roman" w:eastAsia="Times New Roman" w:hAnsi="Times New Roman" w:cs="Times New Roman"/>
          <w:color w:val="000000"/>
        </w:rPr>
        <w:t xml:space="preserve"> via an interfacial redox reaction</w:t>
      </w:r>
      <w:r>
        <w:rPr>
          <w:rFonts w:ascii="Times New Roman" w:eastAsia="Times New Roman" w:hAnsi="Times New Roman" w:cs="Times New Roman"/>
          <w:color w:val="000000"/>
        </w:rPr>
        <w:t>, with the amount removed dependent on capping layer thickness. The superconducting transition temperature is</w:t>
      </w:r>
      <w:r w:rsidR="006E0618">
        <w:rPr>
          <w:rFonts w:ascii="Times New Roman" w:eastAsia="Times New Roman" w:hAnsi="Times New Roman" w:cs="Times New Roman"/>
          <w:color w:val="000000"/>
        </w:rPr>
        <w:t xml:space="preserve"> significantly reduced</w:t>
      </w:r>
      <w:r>
        <w:rPr>
          <w:rFonts w:ascii="Times New Roman" w:eastAsia="Times New Roman" w:hAnsi="Times New Roman" w:cs="Times New Roman"/>
          <w:color w:val="000000"/>
        </w:rPr>
        <w:t xml:space="preserve">, and for sufficient thickness of </w:t>
      </w:r>
      <w:proofErr w:type="spellStart"/>
      <w:r>
        <w:rPr>
          <w:rFonts w:ascii="Times New Roman" w:eastAsia="Times New Roman" w:hAnsi="Times New Roman" w:cs="Times New Roman"/>
          <w:color w:val="000000"/>
        </w:rPr>
        <w:t>Gd</w:t>
      </w:r>
      <w:proofErr w:type="spellEnd"/>
      <w:r>
        <w:rPr>
          <w:rFonts w:ascii="Times New Roman" w:eastAsia="Times New Roman" w:hAnsi="Times New Roman" w:cs="Times New Roman"/>
          <w:color w:val="000000"/>
        </w:rPr>
        <w:t xml:space="preserve"> is extinguished completely. X</w:t>
      </w:r>
      <w:r w:rsidR="00182A7B">
        <w:rPr>
          <w:rFonts w:ascii="Times New Roman" w:eastAsia="Times New Roman" w:hAnsi="Times New Roman" w:cs="Times New Roman"/>
          <w:color w:val="000000"/>
        </w:rPr>
        <w:t>-ray spectroscopy</w:t>
      </w:r>
      <w:r>
        <w:rPr>
          <w:rFonts w:ascii="Times New Roman" w:eastAsia="Times New Roman" w:hAnsi="Times New Roman" w:cs="Times New Roman"/>
          <w:color w:val="000000"/>
        </w:rPr>
        <w:t xml:space="preserve"> measurements </w:t>
      </w:r>
      <w:r w:rsidR="006E0618">
        <w:rPr>
          <w:rFonts w:ascii="Times New Roman" w:eastAsia="Times New Roman" w:hAnsi="Times New Roman" w:cs="Times New Roman"/>
          <w:color w:val="000000"/>
        </w:rPr>
        <w:t xml:space="preserve">indicate </w:t>
      </w:r>
      <w:r>
        <w:rPr>
          <w:rFonts w:ascii="Times New Roman" w:eastAsia="Times New Roman" w:hAnsi="Times New Roman" w:cs="Times New Roman"/>
          <w:color w:val="000000"/>
        </w:rPr>
        <w:t xml:space="preserve">the </w:t>
      </w:r>
      <w:proofErr w:type="spellStart"/>
      <w:r>
        <w:rPr>
          <w:rFonts w:ascii="Times New Roman" w:eastAsia="Times New Roman" w:hAnsi="Times New Roman" w:cs="Times New Roman"/>
          <w:color w:val="000000"/>
        </w:rPr>
        <w:t>CuO</w:t>
      </w:r>
      <w:proofErr w:type="spellEnd"/>
      <w:r>
        <w:rPr>
          <w:rFonts w:ascii="Times New Roman" w:eastAsia="Times New Roman" w:hAnsi="Times New Roman" w:cs="Times New Roman"/>
          <w:color w:val="000000"/>
        </w:rPr>
        <w:t xml:space="preserve"> planes become </w:t>
      </w:r>
      <w:r w:rsidR="006E0618">
        <w:rPr>
          <w:rFonts w:ascii="Times New Roman" w:eastAsia="Times New Roman" w:hAnsi="Times New Roman" w:cs="Times New Roman"/>
          <w:color w:val="000000"/>
        </w:rPr>
        <w:t xml:space="preserve">progressively more </w:t>
      </w:r>
      <w:r>
        <w:rPr>
          <w:rFonts w:ascii="Times New Roman" w:eastAsia="Times New Roman" w:hAnsi="Times New Roman" w:cs="Times New Roman"/>
          <w:color w:val="000000"/>
        </w:rPr>
        <w:t xml:space="preserve">oxygen deficient with increasing </w:t>
      </w:r>
      <w:proofErr w:type="spellStart"/>
      <w:r>
        <w:rPr>
          <w:rFonts w:ascii="Times New Roman" w:eastAsia="Times New Roman" w:hAnsi="Times New Roman" w:cs="Times New Roman"/>
          <w:color w:val="000000"/>
        </w:rPr>
        <w:t>Gd</w:t>
      </w:r>
      <w:proofErr w:type="spellEnd"/>
      <w:r>
        <w:rPr>
          <w:rFonts w:ascii="Times New Roman" w:eastAsia="Times New Roman" w:hAnsi="Times New Roman" w:cs="Times New Roman"/>
          <w:color w:val="000000"/>
        </w:rPr>
        <w:t xml:space="preserve"> thickness</w:t>
      </w:r>
      <w:r w:rsidR="00A434FA">
        <w:rPr>
          <w:rFonts w:ascii="Times New Roman" w:eastAsia="Times New Roman" w:hAnsi="Times New Roman" w:cs="Times New Roman"/>
          <w:color w:val="000000"/>
        </w:rPr>
        <w:t xml:space="preserve">, while the emergence of a separate peak in XRD indicates the formation of a separate </w:t>
      </w:r>
      <w:r w:rsidR="00F118CE">
        <w:rPr>
          <w:rFonts w:ascii="Times New Roman" w:eastAsia="Times New Roman" w:hAnsi="Times New Roman" w:cs="Times New Roman"/>
          <w:color w:val="000000"/>
        </w:rPr>
        <w:t xml:space="preserve">structural </w:t>
      </w:r>
      <w:r w:rsidR="00A434FA">
        <w:rPr>
          <w:rFonts w:ascii="Times New Roman" w:eastAsia="Times New Roman" w:hAnsi="Times New Roman" w:cs="Times New Roman"/>
          <w:color w:val="000000"/>
        </w:rPr>
        <w:t>phase</w:t>
      </w:r>
      <w:r w:rsidR="00F118CE">
        <w:rPr>
          <w:rFonts w:ascii="Times New Roman" w:eastAsia="Times New Roman" w:hAnsi="Times New Roman" w:cs="Times New Roman"/>
          <w:color w:val="000000"/>
        </w:rPr>
        <w:t>, suggesting that both structural changes as well as a</w:t>
      </w:r>
      <w:r w:rsidR="00DE748E">
        <w:rPr>
          <w:rFonts w:ascii="Times New Roman" w:eastAsia="Times New Roman" w:hAnsi="Times New Roman" w:cs="Times New Roman"/>
          <w:color w:val="000000"/>
        </w:rPr>
        <w:t xml:space="preserve"> </w:t>
      </w:r>
      <w:commentRangeStart w:id="9"/>
      <w:r w:rsidR="006E0618">
        <w:rPr>
          <w:rFonts w:ascii="Times New Roman" w:eastAsia="Times New Roman" w:hAnsi="Times New Roman" w:cs="Times New Roman"/>
          <w:color w:val="000000"/>
        </w:rPr>
        <w:t xml:space="preserve">reduction in hole doping level </w:t>
      </w:r>
      <w:r w:rsidR="00F118CE">
        <w:rPr>
          <w:rFonts w:ascii="Times New Roman" w:eastAsia="Times New Roman" w:hAnsi="Times New Roman" w:cs="Times New Roman"/>
          <w:color w:val="000000"/>
        </w:rPr>
        <w:t xml:space="preserve">may play roles in the </w:t>
      </w:r>
      <w:r w:rsidR="006E0618">
        <w:rPr>
          <w:rFonts w:ascii="Times New Roman" w:eastAsia="Times New Roman" w:hAnsi="Times New Roman" w:cs="Times New Roman"/>
          <w:color w:val="000000"/>
        </w:rPr>
        <w:t>suppression of superconductivity</w:t>
      </w:r>
      <w:commentRangeEnd w:id="9"/>
      <w:r w:rsidR="00182A7B">
        <w:rPr>
          <w:rStyle w:val="CommentReference"/>
        </w:rPr>
        <w:commentReference w:id="9"/>
      </w:r>
      <w:r w:rsidR="006E0618">
        <w:rPr>
          <w:rFonts w:ascii="Times New Roman" w:eastAsia="Times New Roman" w:hAnsi="Times New Roman" w:cs="Times New Roman"/>
          <w:color w:val="000000"/>
        </w:rPr>
        <w:t xml:space="preserve">. </w:t>
      </w:r>
      <w:r w:rsidR="007533EB">
        <w:rPr>
          <w:rFonts w:ascii="Times New Roman" w:eastAsia="Times New Roman" w:hAnsi="Times New Roman" w:cs="Times New Roman"/>
          <w:color w:val="000000"/>
        </w:rPr>
        <w:t>Remarkably</w:t>
      </w:r>
      <w:r w:rsidR="006E0618">
        <w:rPr>
          <w:rFonts w:ascii="Times New Roman" w:eastAsia="Times New Roman" w:hAnsi="Times New Roman" w:cs="Times New Roman"/>
          <w:color w:val="000000"/>
        </w:rPr>
        <w:t>, the changes</w:t>
      </w:r>
      <w:r w:rsidR="007533EB">
        <w:rPr>
          <w:rFonts w:ascii="Times New Roman" w:eastAsia="Times New Roman" w:hAnsi="Times New Roman" w:cs="Times New Roman"/>
          <w:color w:val="000000"/>
        </w:rPr>
        <w:t xml:space="preserve"> to the</w:t>
      </w:r>
      <w:r w:rsidR="006E0618">
        <w:rPr>
          <w:rFonts w:ascii="Times New Roman" w:eastAsia="Times New Roman" w:hAnsi="Times New Roman" w:cs="Times New Roman"/>
          <w:color w:val="000000"/>
        </w:rPr>
        <w:t xml:space="preserve"> superconducting properties </w:t>
      </w:r>
      <w:r w:rsidR="007533EB">
        <w:rPr>
          <w:rFonts w:ascii="Times New Roman" w:eastAsia="Times New Roman" w:hAnsi="Times New Roman" w:cs="Times New Roman"/>
          <w:color w:val="000000"/>
        </w:rPr>
        <w:t>throughout the entire 100 nm</w:t>
      </w:r>
      <w:r w:rsidR="0075462B">
        <w:rPr>
          <w:rFonts w:ascii="Times New Roman" w:eastAsia="Times New Roman" w:hAnsi="Times New Roman" w:cs="Times New Roman"/>
          <w:color w:val="000000"/>
        </w:rPr>
        <w:t xml:space="preserve"> </w:t>
      </w:r>
      <w:r w:rsidR="007533EB">
        <w:rPr>
          <w:rFonts w:ascii="Times New Roman" w:eastAsia="Times New Roman" w:hAnsi="Times New Roman" w:cs="Times New Roman"/>
          <w:color w:val="000000"/>
        </w:rPr>
        <w:t xml:space="preserve">thick </w:t>
      </w:r>
      <w:r w:rsidR="006E0618">
        <w:rPr>
          <w:rFonts w:ascii="Times New Roman" w:eastAsia="Times New Roman" w:hAnsi="Times New Roman" w:cs="Times New Roman"/>
          <w:color w:val="000000"/>
        </w:rPr>
        <w:t>YBCO</w:t>
      </w:r>
      <w:r w:rsidR="007533EB">
        <w:rPr>
          <w:rFonts w:ascii="Times New Roman" w:eastAsia="Times New Roman" w:hAnsi="Times New Roman" w:cs="Times New Roman"/>
          <w:color w:val="000000"/>
        </w:rPr>
        <w:t xml:space="preserve"> films are induced by the migration of oxygen towards the YBCO/</w:t>
      </w:r>
      <w:proofErr w:type="spellStart"/>
      <w:r w:rsidR="007533EB">
        <w:rPr>
          <w:rFonts w:ascii="Times New Roman" w:eastAsia="Times New Roman" w:hAnsi="Times New Roman" w:cs="Times New Roman"/>
          <w:color w:val="000000"/>
        </w:rPr>
        <w:t>Gd</w:t>
      </w:r>
      <w:proofErr w:type="spellEnd"/>
      <w:r w:rsidR="007533EB">
        <w:rPr>
          <w:rFonts w:ascii="Times New Roman" w:eastAsia="Times New Roman" w:hAnsi="Times New Roman" w:cs="Times New Roman"/>
          <w:color w:val="000000"/>
        </w:rPr>
        <w:t xml:space="preserve"> interface</w:t>
      </w:r>
      <w:r w:rsidR="0075462B">
        <w:rPr>
          <w:rFonts w:ascii="Times New Roman" w:eastAsia="Times New Roman" w:hAnsi="Times New Roman" w:cs="Times New Roman"/>
          <w:color w:val="000000"/>
        </w:rPr>
        <w:t>, extending the viability of this approach for controlling the hole-doping level to the quasi-bulk regime.</w:t>
      </w:r>
    </w:p>
    <w:p w14:paraId="6201CF06" w14:textId="77777777" w:rsidR="000C2FB9" w:rsidRDefault="000C2FB9" w:rsidP="008C75D2">
      <w:pPr>
        <w:spacing w:line="480" w:lineRule="auto"/>
        <w:ind w:firstLine="720"/>
        <w:jc w:val="both"/>
        <w:rPr>
          <w:rFonts w:ascii="Times New Roman" w:hAnsi="Times New Roman" w:cs="Times New Roman"/>
        </w:rPr>
      </w:pPr>
    </w:p>
    <w:p w14:paraId="7A6FF50A" w14:textId="77777777" w:rsidR="000C2FB9" w:rsidRDefault="000C2FB9">
      <w:pPr>
        <w:rPr>
          <w:rFonts w:ascii="Times New Roman" w:hAnsi="Times New Roman" w:cs="Times New Roman"/>
        </w:rPr>
      </w:pPr>
      <w:r>
        <w:rPr>
          <w:rFonts w:ascii="Times New Roman" w:hAnsi="Times New Roman" w:cs="Times New Roman"/>
        </w:rPr>
        <w:br w:type="page"/>
      </w:r>
    </w:p>
    <w:p w14:paraId="341874FF" w14:textId="77777777" w:rsidR="000C2FB9" w:rsidRPr="000C2FB9" w:rsidRDefault="000C2FB9" w:rsidP="000C2FB9">
      <w:pPr>
        <w:spacing w:line="480" w:lineRule="auto"/>
        <w:jc w:val="center"/>
        <w:rPr>
          <w:rFonts w:ascii="Times New Roman" w:hAnsi="Times New Roman" w:cs="Times New Roman"/>
          <w:b/>
        </w:rPr>
      </w:pPr>
      <w:r w:rsidRPr="000C2FB9">
        <w:rPr>
          <w:rFonts w:ascii="Times New Roman" w:hAnsi="Times New Roman" w:cs="Times New Roman"/>
          <w:b/>
        </w:rPr>
        <w:lastRenderedPageBreak/>
        <w:t>Supplementary Information</w:t>
      </w:r>
    </w:p>
    <w:p w14:paraId="294D37ED" w14:textId="29EA5997" w:rsidR="00951801" w:rsidRDefault="000C2C94" w:rsidP="000C2FB9">
      <w:pPr>
        <w:spacing w:line="480" w:lineRule="auto"/>
        <w:jc w:val="both"/>
        <w:rPr>
          <w:rFonts w:ascii="Times New Roman" w:eastAsiaTheme="minorEastAsia" w:hAnsi="Times New Roman" w:cs="Times New Roman"/>
        </w:rPr>
      </w:pPr>
      <w:r>
        <w:rPr>
          <w:rFonts w:ascii="Times New Roman" w:hAnsi="Times New Roman" w:cs="Times New Roman"/>
          <w:b/>
        </w:rPr>
        <w:t>Experimental Methods</w:t>
      </w:r>
      <w:r w:rsidR="000C2FB9">
        <w:rPr>
          <w:rFonts w:ascii="Times New Roman" w:hAnsi="Times New Roman" w:cs="Times New Roman"/>
        </w:rPr>
        <w:t>. Commercial</w:t>
      </w:r>
      <w:r w:rsidR="00951801">
        <w:rPr>
          <w:rFonts w:ascii="Times New Roman" w:hAnsi="Times New Roman" w:cs="Times New Roman"/>
        </w:rPr>
        <w:t>ly</w:t>
      </w:r>
      <w:r w:rsidR="000C2FB9">
        <w:rPr>
          <w:rFonts w:ascii="Times New Roman" w:hAnsi="Times New Roman" w:cs="Times New Roman"/>
        </w:rPr>
        <w:t xml:space="preserve"> available 100 nm thick YBCO films grown on STO substrates were purchased and subsequently sputter coated with </w:t>
      </w:r>
      <w:proofErr w:type="spellStart"/>
      <w:r w:rsidR="000C2FB9">
        <w:rPr>
          <w:rFonts w:ascii="Times New Roman" w:hAnsi="Times New Roman" w:cs="Times New Roman"/>
        </w:rPr>
        <w:t>Gd</w:t>
      </w:r>
      <w:proofErr w:type="spellEnd"/>
      <w:r w:rsidR="000C2FB9">
        <w:rPr>
          <w:rFonts w:ascii="Times New Roman" w:hAnsi="Times New Roman" w:cs="Times New Roman"/>
        </w:rPr>
        <w:t xml:space="preserve"> (3</w:t>
      </w:r>
      <w:r w:rsidR="00C037AA">
        <w:rPr>
          <w:rFonts w:ascii="Times New Roman" w:hAnsi="Times New Roman" w:cs="Times New Roman"/>
        </w:rPr>
        <w:t xml:space="preserve"> nm</w:t>
      </w:r>
      <w:r w:rsidR="000C2FB9">
        <w:rPr>
          <w:rFonts w:ascii="Times New Roman" w:hAnsi="Times New Roman" w:cs="Times New Roman"/>
        </w:rPr>
        <w:t>, 7</w:t>
      </w:r>
      <w:r w:rsidR="00C037AA">
        <w:rPr>
          <w:rFonts w:ascii="Times New Roman" w:hAnsi="Times New Roman" w:cs="Times New Roman"/>
        </w:rPr>
        <w:t xml:space="preserve"> nm</w:t>
      </w:r>
      <w:r w:rsidR="000C2FB9">
        <w:rPr>
          <w:rFonts w:ascii="Times New Roman" w:hAnsi="Times New Roman" w:cs="Times New Roman"/>
        </w:rPr>
        <w:t xml:space="preserve">, 20 nm) and </w:t>
      </w:r>
      <w:proofErr w:type="gramStart"/>
      <w:r w:rsidR="00182A7B">
        <w:rPr>
          <w:rFonts w:ascii="Times New Roman" w:hAnsi="Times New Roman" w:cs="Times New Roman"/>
        </w:rPr>
        <w:t>a</w:t>
      </w:r>
      <w:proofErr w:type="gramEnd"/>
      <w:r w:rsidR="00182A7B">
        <w:rPr>
          <w:rFonts w:ascii="Times New Roman" w:hAnsi="Times New Roman" w:cs="Times New Roman"/>
        </w:rPr>
        <w:t xml:space="preserve"> </w:t>
      </w:r>
      <w:r w:rsidR="000C2FB9">
        <w:rPr>
          <w:rFonts w:ascii="Times New Roman" w:hAnsi="Times New Roman" w:cs="Times New Roman"/>
        </w:rPr>
        <w:t>Au (</w:t>
      </w:r>
      <w:r w:rsidR="00951801">
        <w:rPr>
          <w:rFonts w:ascii="Times New Roman" w:hAnsi="Times New Roman" w:cs="Times New Roman"/>
        </w:rPr>
        <w:t>5</w:t>
      </w:r>
      <w:r w:rsidR="000C2FB9">
        <w:rPr>
          <w:rFonts w:ascii="Times New Roman" w:hAnsi="Times New Roman" w:cs="Times New Roman"/>
        </w:rPr>
        <w:t xml:space="preserve"> nm) protective capping layer</w:t>
      </w:r>
      <w:r w:rsidR="00951801">
        <w:rPr>
          <w:rFonts w:ascii="Times New Roman" w:hAnsi="Times New Roman" w:cs="Times New Roman"/>
        </w:rPr>
        <w:t xml:space="preserve"> using </w:t>
      </w:r>
      <w:proofErr w:type="spellStart"/>
      <w:r w:rsidR="00951801">
        <w:rPr>
          <w:rFonts w:ascii="Times New Roman" w:hAnsi="Times New Roman" w:cs="Times New Roman"/>
        </w:rPr>
        <w:t>Ar</w:t>
      </w:r>
      <w:proofErr w:type="spellEnd"/>
      <w:r w:rsidR="00951801">
        <w:rPr>
          <w:rFonts w:ascii="Times New Roman" w:hAnsi="Times New Roman" w:cs="Times New Roman"/>
        </w:rPr>
        <w:t xml:space="preserve"> gas at</w:t>
      </w:r>
      <w:r w:rsidR="00706159">
        <w:rPr>
          <w:rFonts w:ascii="Times New Roman" w:hAnsi="Times New Roman" w:cs="Times New Roman"/>
        </w:rPr>
        <w:t xml:space="preserve"> </w:t>
      </w:r>
      <m:oMath>
        <m:r>
          <w:rPr>
            <w:rFonts w:ascii="Cambria Math" w:hAnsi="Cambria Math" w:cs="Times New Roman"/>
          </w:rPr>
          <m:t>0.67</m:t>
        </m:r>
      </m:oMath>
      <w:r w:rsidR="00706159">
        <w:rPr>
          <w:rFonts w:ascii="Times New Roman" w:eastAsiaTheme="minorEastAsia" w:hAnsi="Times New Roman" w:cs="Times New Roman"/>
        </w:rPr>
        <w:t xml:space="preserve"> Pa</w:t>
      </w:r>
      <w:r w:rsidR="00951801">
        <w:rPr>
          <w:rFonts w:ascii="Times New Roman" w:hAnsi="Times New Roman" w:cs="Times New Roman"/>
        </w:rPr>
        <w:t xml:space="preserve"> </w:t>
      </w:r>
      <w:r w:rsidR="000C2FB9">
        <w:rPr>
          <w:rFonts w:ascii="Times New Roman" w:hAnsi="Times New Roman" w:cs="Times New Roman"/>
        </w:rPr>
        <w:t xml:space="preserve">working pressure in a chamber with </w:t>
      </w:r>
      <w:r w:rsidR="00951801">
        <w:rPr>
          <w:rFonts w:ascii="Times New Roman" w:hAnsi="Times New Roman" w:cs="Times New Roman"/>
        </w:rPr>
        <w:t xml:space="preserve">a </w:t>
      </w:r>
      <w:r w:rsidR="000C2FB9">
        <w:rPr>
          <w:rFonts w:ascii="Times New Roman" w:hAnsi="Times New Roman" w:cs="Times New Roman"/>
        </w:rPr>
        <w:t>base pressure</w:t>
      </w:r>
      <w:r w:rsidR="00951801">
        <w:rPr>
          <w:rFonts w:ascii="Times New Roman" w:hAnsi="Times New Roman" w:cs="Times New Roman"/>
        </w:rPr>
        <w:t xml:space="preserve"> of</w:t>
      </w:r>
      <w:r w:rsidR="000C2FB9">
        <w:rPr>
          <w:rFonts w:ascii="Times New Roman" w:hAnsi="Times New Roman" w:cs="Times New Roman"/>
        </w:rPr>
        <w:t xml:space="preserve">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-5</m:t>
            </m:r>
          </m:sup>
        </m:sSup>
      </m:oMath>
      <w:r w:rsidR="000C2FB9">
        <w:rPr>
          <w:rFonts w:ascii="Times New Roman" w:eastAsiaTheme="minorEastAsia" w:hAnsi="Times New Roman" w:cs="Times New Roman"/>
        </w:rPr>
        <w:t xml:space="preserve"> </w:t>
      </w:r>
      <w:r w:rsidR="00706159">
        <w:rPr>
          <w:rFonts w:ascii="Times New Roman" w:eastAsiaTheme="minorEastAsia" w:hAnsi="Times New Roman" w:cs="Times New Roman"/>
        </w:rPr>
        <w:t>Pa</w:t>
      </w:r>
      <w:r w:rsidR="00951801">
        <w:rPr>
          <w:rFonts w:ascii="Times New Roman" w:eastAsiaTheme="minorEastAsia" w:hAnsi="Times New Roman" w:cs="Times New Roman"/>
        </w:rPr>
        <w:t xml:space="preserve">. XRD characterization, including both </w:t>
      </w:r>
      <m:oMath>
        <m:r>
          <w:rPr>
            <w:rFonts w:ascii="Cambria Math" w:eastAsiaTheme="minorEastAsia" w:hAnsi="Cambria Math" w:cs="Times New Roman"/>
          </w:rPr>
          <m:t>θ-2θ</m:t>
        </m:r>
      </m:oMath>
      <w:r w:rsidR="00951801">
        <w:rPr>
          <w:rFonts w:ascii="Times New Roman" w:eastAsiaTheme="minorEastAsia" w:hAnsi="Times New Roman" w:cs="Times New Roman"/>
        </w:rPr>
        <w:t xml:space="preserve"> symmetric scans and reciprocal space maps, was </w:t>
      </w:r>
      <w:r w:rsidR="00C037AA">
        <w:rPr>
          <w:rFonts w:ascii="Times New Roman" w:eastAsiaTheme="minorEastAsia" w:hAnsi="Times New Roman" w:cs="Times New Roman"/>
        </w:rPr>
        <w:t xml:space="preserve">performed </w:t>
      </w:r>
      <w:r w:rsidR="00951801">
        <w:rPr>
          <w:rFonts w:ascii="Times New Roman" w:eastAsiaTheme="minorEastAsia" w:hAnsi="Times New Roman" w:cs="Times New Roman"/>
        </w:rPr>
        <w:t xml:space="preserve">on a </w:t>
      </w:r>
      <w:r w:rsidR="00C037AA">
        <w:rPr>
          <w:rFonts w:ascii="Times New Roman" w:eastAsiaTheme="minorEastAsia" w:hAnsi="Times New Roman" w:cs="Times New Roman"/>
        </w:rPr>
        <w:t xml:space="preserve">X-ray </w:t>
      </w:r>
      <w:r w:rsidR="00951801">
        <w:rPr>
          <w:rFonts w:ascii="Times New Roman" w:eastAsiaTheme="minorEastAsia" w:hAnsi="Times New Roman" w:cs="Times New Roman"/>
        </w:rPr>
        <w:t xml:space="preserve">diffractometer equipped with </w:t>
      </w:r>
      <w:r w:rsidR="00C037AA">
        <w:rPr>
          <w:rFonts w:ascii="Times New Roman" w:eastAsiaTheme="minorEastAsia" w:hAnsi="Times New Roman" w:cs="Times New Roman"/>
        </w:rPr>
        <w:t xml:space="preserve">parallel beam optics and Cu </w:t>
      </w:r>
      <m:oMath>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1</m:t>
            </m:r>
          </m:sub>
        </m:sSub>
      </m:oMath>
      <w:r w:rsidR="00C037AA">
        <w:rPr>
          <w:rFonts w:ascii="Times New Roman" w:eastAsiaTheme="minorEastAsia" w:hAnsi="Times New Roman" w:cs="Times New Roman"/>
        </w:rPr>
        <w:t xml:space="preserve"> </w:t>
      </w:r>
      <w:r w:rsidR="00951801">
        <w:rPr>
          <w:rFonts w:ascii="Times New Roman" w:eastAsiaTheme="minorEastAsia" w:hAnsi="Times New Roman" w:cs="Times New Roman"/>
        </w:rPr>
        <w:t xml:space="preserve">monochromator. Polarized neutron reflectometry was measured at the NIST Center for Neutron Research on the PBR and MAGIK beamlines. The experiment used 5 Å neutrons, </w:t>
      </w:r>
      <w:r w:rsidR="00B52573">
        <w:rPr>
          <w:rFonts w:ascii="Times New Roman" w:eastAsiaTheme="minorEastAsia" w:hAnsi="Times New Roman" w:cs="Times New Roman"/>
        </w:rPr>
        <w:t>and were carried out at a temperature of 6 K.</w:t>
      </w:r>
      <w:r w:rsidR="005C166F">
        <w:rPr>
          <w:rFonts w:ascii="Times New Roman" w:eastAsiaTheme="minorEastAsia" w:hAnsi="Times New Roman" w:cs="Times New Roman"/>
        </w:rPr>
        <w:t xml:space="preserve"> Fitting of the PNR data was performed using the Refl1d</w:t>
      </w:r>
      <w:r w:rsidR="00182A7B">
        <w:rPr>
          <w:rFonts w:ascii="Times New Roman" w:eastAsiaTheme="minorEastAsia" w:hAnsi="Times New Roman" w:cs="Times New Roman"/>
        </w:rPr>
        <w:t xml:space="preserve"> software package, following a </w:t>
      </w:r>
      <w:r w:rsidR="00182A7B" w:rsidRPr="00182A7B">
        <w:rPr>
          <w:rFonts w:ascii="Times New Roman" w:eastAsiaTheme="minorEastAsia" w:hAnsi="Times New Roman" w:cs="Times New Roman"/>
        </w:rPr>
        <w:t>Markov-chain Monte Carlo fitting</w:t>
      </w:r>
      <w:r w:rsidR="005C166F">
        <w:rPr>
          <w:rFonts w:ascii="Times New Roman" w:eastAsiaTheme="minorEastAsia" w:hAnsi="Times New Roman" w:cs="Times New Roman"/>
        </w:rPr>
        <w:t xml:space="preserve"> </w:t>
      </w:r>
      <w:r w:rsidR="00182A7B">
        <w:rPr>
          <w:rFonts w:ascii="Times New Roman" w:eastAsiaTheme="minorEastAsia" w:hAnsi="Times New Roman" w:cs="Times New Roman"/>
        </w:rPr>
        <w:t>algorithm</w:t>
      </w:r>
      <w:r w:rsidR="0014145E">
        <w:rPr>
          <w:rFonts w:ascii="Times New Roman" w:eastAsiaTheme="minorEastAsia" w:hAnsi="Times New Roman" w:cs="Times New Roman"/>
        </w:rPr>
        <w:fldChar w:fldCharType="begin" w:fldLock="1"/>
      </w:r>
      <w:r w:rsidR="004B174D">
        <w:rPr>
          <w:rFonts w:ascii="Times New Roman" w:eastAsiaTheme="minorEastAsia" w:hAnsi="Times New Roman" w:cs="Times New Roman"/>
        </w:rPr>
        <w:instrText>ADDIN CSL_CITATION { "citationItems" : [ { "id" : "ITEM-1", "itemData" : { "DOI" : "10.1016/j.cocis.2011.11.001", "ISBN" : "1359-0294", "ISSN" : "13590294", "abstract" : "Neutron reflectometry is a powerful method for probing the molecular scale structure of both hard and soft condensed matter films. Moreover, the phase-sensitive methods which have been developed make it possible for specular neutron reflectometry to be effectively employed as an imaging device of the composition depth profile of thin film materials with a spatial resolution approaching a fraction of a nanometer. The image of the cross-sectional distribution of matter in the film obtained in such a way can be shown to be, in most cases, unambiguous to a degree limited primarily by the range and statistical uncertainty of the reflectivity data available. The application of phase-sensitive neutron reflectometry (PSNR) to the study of several types of soft matter thin film systems are illustrated by a number of specific examples from recent studies. In addition, new software tools available to the researcher to apply PSNR methods and analysis are discussed. \u00a9 2011.", "author" : [ { "dropping-particle" : "", "family" : "Kirby", "given" : "B. J.", "non-dropping-particle" : "", "parse-names" : false, "suffix" : "" }, { "dropping-particle" : "", "family" : "Kienzle", "given" : "P. A.", "non-dropping-particle" : "", "parse-names" : false, "suffix" : "" }, { "dropping-particle" : "", "family" : "Maranville", "given" : "B. B.", "non-dropping-particle" : "", "parse-names" : false, "suffix" : "" }, { "dropping-particle" : "", "family" : "Berk", "given" : "N. F.", "non-dropping-particle" : "", "parse-names" : false, "suffix" : "" }, { "dropping-particle" : "", "family" : "Krycka", "given" : "J.", "non-dropping-particle" : "", "parse-names" : false, "suffix" : "" }, { "dropping-particle" : "", "family" : "Heinrich", "given" : "F.", "non-dropping-particle" : "", "parse-names" : false, "suffix" : "" }, { "dropping-particle" : "", "family" : "Majkrzak", "given" : "C. F.", "non-dropping-particle" : "", "parse-names" : false, "suffix" : "" } ], "container-title" : "Current Opinion in Colloid and Interface Science", "id" : "ITEM-1", "issue" : "1", "issued" : { "date-parts" : [ [ "2012" ] ] }, "page" : "44-53", "title" : "Phase-sensitive specular neutron reflectometry for imaging the nanometer scale composition depth profile of thin-film materials", "type" : "article-journal", "volume" : "17" }, "uris" : [ "http://www.mendeley.com/documents/?uuid=2d2b0502-dace-4752-88cb-9e86b124b5f8" ] } ], "mendeley" : { "formattedCitation" : "&lt;sup&gt;29&lt;/sup&gt;", "plainTextFormattedCitation" : "29", "previouslyFormattedCitation" : "&lt;sup&gt;28&lt;/sup&gt;" }, "properties" : { "noteIndex" : 0 }, "schema" : "https://github.com/citation-style-language/schema/raw/master/csl-citation.json" }</w:instrText>
      </w:r>
      <w:r w:rsidR="0014145E">
        <w:rPr>
          <w:rFonts w:ascii="Times New Roman" w:eastAsiaTheme="minorEastAsia" w:hAnsi="Times New Roman" w:cs="Times New Roman"/>
        </w:rPr>
        <w:fldChar w:fldCharType="separate"/>
      </w:r>
      <w:r w:rsidR="004B174D" w:rsidRPr="004B174D">
        <w:rPr>
          <w:rFonts w:ascii="Times New Roman" w:eastAsiaTheme="minorEastAsia" w:hAnsi="Times New Roman" w:cs="Times New Roman"/>
          <w:noProof/>
          <w:vertAlign w:val="superscript"/>
        </w:rPr>
        <w:t>29</w:t>
      </w:r>
      <w:r w:rsidR="0014145E">
        <w:rPr>
          <w:rFonts w:ascii="Times New Roman" w:eastAsiaTheme="minorEastAsia" w:hAnsi="Times New Roman" w:cs="Times New Roman"/>
        </w:rPr>
        <w:fldChar w:fldCharType="end"/>
      </w:r>
      <w:r w:rsidR="005C166F" w:rsidRPr="005C166F">
        <w:rPr>
          <w:rFonts w:ascii="Times New Roman" w:eastAsiaTheme="minorEastAsia" w:hAnsi="Times New Roman" w:cs="Times New Roman"/>
        </w:rPr>
        <w:t>.</w:t>
      </w:r>
      <w:r w:rsidR="000A6E63">
        <w:rPr>
          <w:rFonts w:ascii="Times New Roman" w:eastAsiaTheme="minorEastAsia" w:hAnsi="Times New Roman" w:cs="Times New Roman"/>
        </w:rPr>
        <w:t xml:space="preserve"> The calculated SLD was determined by the </w:t>
      </w:r>
      <w:r w:rsidR="00182A7B">
        <w:rPr>
          <w:rFonts w:ascii="Times New Roman" w:eastAsiaTheme="minorEastAsia" w:hAnsi="Times New Roman" w:cs="Times New Roman"/>
        </w:rPr>
        <w:t xml:space="preserve">calculating the </w:t>
      </w:r>
      <w:r w:rsidR="000A6E63">
        <w:rPr>
          <w:rFonts w:ascii="Times New Roman" w:eastAsiaTheme="minorEastAsia" w:hAnsi="Times New Roman" w:cs="Times New Roman"/>
        </w:rPr>
        <w:t>sum of the volume-scaled atomic scattering lengths.</w:t>
      </w:r>
      <w:r w:rsidR="00B52573">
        <w:rPr>
          <w:rFonts w:ascii="Times New Roman" w:eastAsiaTheme="minorEastAsia" w:hAnsi="Times New Roman" w:cs="Times New Roman"/>
        </w:rPr>
        <w:t xml:space="preserve"> XA</w:t>
      </w:r>
      <w:r w:rsidR="006F51B3">
        <w:rPr>
          <w:rFonts w:ascii="Times New Roman" w:eastAsiaTheme="minorEastAsia" w:hAnsi="Times New Roman" w:cs="Times New Roman"/>
        </w:rPr>
        <w:t xml:space="preserve"> </w:t>
      </w:r>
      <w:r w:rsidR="00650DC8">
        <w:rPr>
          <w:rFonts w:ascii="Times New Roman" w:eastAsiaTheme="minorEastAsia" w:hAnsi="Times New Roman" w:cs="Times New Roman"/>
        </w:rPr>
        <w:t xml:space="preserve">measurements were performed </w:t>
      </w:r>
      <w:r w:rsidR="00B52573">
        <w:rPr>
          <w:rFonts w:ascii="Times New Roman" w:eastAsiaTheme="minorEastAsia" w:hAnsi="Times New Roman" w:cs="Times New Roman"/>
        </w:rPr>
        <w:t xml:space="preserve">at the </w:t>
      </w:r>
      <w:commentRangeStart w:id="10"/>
      <w:r w:rsidR="00B52573">
        <w:rPr>
          <w:rFonts w:ascii="Times New Roman" w:eastAsiaTheme="minorEastAsia" w:hAnsi="Times New Roman" w:cs="Times New Roman"/>
        </w:rPr>
        <w:t xml:space="preserve">Advanced Light Source </w:t>
      </w:r>
      <w:r w:rsidR="00650DC8">
        <w:rPr>
          <w:rFonts w:ascii="Times New Roman" w:eastAsiaTheme="minorEastAsia" w:hAnsi="Times New Roman" w:cs="Times New Roman"/>
        </w:rPr>
        <w:t xml:space="preserve">on </w:t>
      </w:r>
      <w:r w:rsidR="00B52573">
        <w:rPr>
          <w:rFonts w:ascii="Times New Roman" w:eastAsiaTheme="minorEastAsia" w:hAnsi="Times New Roman" w:cs="Times New Roman"/>
        </w:rPr>
        <w:t>beamline 4.0.2</w:t>
      </w:r>
      <w:r w:rsidR="00650DC8">
        <w:rPr>
          <w:rFonts w:ascii="Times New Roman" w:eastAsiaTheme="minorEastAsia" w:hAnsi="Times New Roman" w:cs="Times New Roman"/>
        </w:rPr>
        <w:t xml:space="preserve"> at room temperature</w:t>
      </w:r>
      <w:r w:rsidR="006F51B3">
        <w:rPr>
          <w:rFonts w:ascii="Times New Roman" w:eastAsiaTheme="minorEastAsia" w:hAnsi="Times New Roman" w:cs="Times New Roman"/>
        </w:rPr>
        <w:t xml:space="preserve"> in a grazing incidence (30°) geometry</w:t>
      </w:r>
      <w:r w:rsidR="00B52573">
        <w:rPr>
          <w:rFonts w:ascii="Times New Roman" w:eastAsiaTheme="minorEastAsia" w:hAnsi="Times New Roman" w:cs="Times New Roman"/>
        </w:rPr>
        <w:t>.</w:t>
      </w:r>
      <w:commentRangeEnd w:id="10"/>
      <w:r w:rsidR="0077233E">
        <w:rPr>
          <w:rStyle w:val="CommentReference"/>
        </w:rPr>
        <w:commentReference w:id="10"/>
      </w:r>
      <w:r w:rsidR="00B52573">
        <w:rPr>
          <w:rFonts w:ascii="Times New Roman" w:eastAsiaTheme="minorEastAsia" w:hAnsi="Times New Roman" w:cs="Times New Roman"/>
        </w:rPr>
        <w:t xml:space="preserve"> Both fluorescence and electron yield</w:t>
      </w:r>
      <w:r w:rsidR="0077233E">
        <w:rPr>
          <w:rFonts w:ascii="Times New Roman" w:eastAsiaTheme="minorEastAsia" w:hAnsi="Times New Roman" w:cs="Times New Roman"/>
        </w:rPr>
        <w:t xml:space="preserve"> (EY)</w:t>
      </w:r>
      <w:r w:rsidR="00B52573">
        <w:rPr>
          <w:rFonts w:ascii="Times New Roman" w:eastAsiaTheme="minorEastAsia" w:hAnsi="Times New Roman" w:cs="Times New Roman"/>
        </w:rPr>
        <w:t xml:space="preserve"> modes were measured, but due to the </w:t>
      </w:r>
      <w:r w:rsidR="0077233E">
        <w:rPr>
          <w:rFonts w:ascii="Times New Roman" w:eastAsiaTheme="minorEastAsia" w:hAnsi="Times New Roman" w:cs="Times New Roman"/>
        </w:rPr>
        <w:t xml:space="preserve">capping layers no appreciable signal was measured in the EY mode. Magnetometry </w:t>
      </w:r>
      <w:r w:rsidR="0068690B">
        <w:rPr>
          <w:rFonts w:ascii="Times New Roman" w:eastAsiaTheme="minorEastAsia" w:hAnsi="Times New Roman" w:cs="Times New Roman"/>
        </w:rPr>
        <w:t xml:space="preserve">measurements, FC and ZFC, were performed </w:t>
      </w:r>
      <w:r w:rsidR="0077233E">
        <w:rPr>
          <w:rFonts w:ascii="Times New Roman" w:eastAsiaTheme="minorEastAsia" w:hAnsi="Times New Roman" w:cs="Times New Roman"/>
        </w:rPr>
        <w:t>in a field of 1</w:t>
      </w:r>
      <w:r w:rsidR="00C037AA">
        <w:rPr>
          <w:rFonts w:ascii="Times New Roman" w:eastAsiaTheme="minorEastAsia" w:hAnsi="Times New Roman" w:cs="Times New Roman"/>
        </w:rPr>
        <w:t xml:space="preserve"> </w:t>
      </w:r>
      <w:proofErr w:type="spellStart"/>
      <w:r w:rsidR="00C037AA">
        <w:rPr>
          <w:rFonts w:ascii="Times New Roman" w:eastAsiaTheme="minorEastAsia" w:hAnsi="Times New Roman" w:cs="Times New Roman"/>
        </w:rPr>
        <w:t>mT</w:t>
      </w:r>
      <w:r w:rsidR="0077233E">
        <w:rPr>
          <w:rFonts w:ascii="Times New Roman" w:eastAsiaTheme="minorEastAsia" w:hAnsi="Times New Roman" w:cs="Times New Roman"/>
        </w:rPr>
        <w:t>.</w:t>
      </w:r>
      <w:proofErr w:type="spellEnd"/>
      <w:r w:rsidR="0077233E">
        <w:rPr>
          <w:rFonts w:ascii="Times New Roman" w:eastAsiaTheme="minorEastAsia" w:hAnsi="Times New Roman" w:cs="Times New Roman"/>
        </w:rPr>
        <w:t xml:space="preserve"> To reduce stray magnetic fields, the magnet was purged before each measurement. Resistivity was measured using a four-contact Van der </w:t>
      </w:r>
      <w:proofErr w:type="spellStart"/>
      <w:r w:rsidR="0077233E">
        <w:rPr>
          <w:rFonts w:ascii="Times New Roman" w:eastAsiaTheme="minorEastAsia" w:hAnsi="Times New Roman" w:cs="Times New Roman"/>
        </w:rPr>
        <w:t>Pauw</w:t>
      </w:r>
      <w:proofErr w:type="spellEnd"/>
      <w:r w:rsidR="0077233E">
        <w:rPr>
          <w:rFonts w:ascii="Times New Roman" w:eastAsiaTheme="minorEastAsia" w:hAnsi="Times New Roman" w:cs="Times New Roman"/>
        </w:rPr>
        <w:t xml:space="preserve"> geometry. The current used was </w:t>
      </w:r>
      <m:oMath>
        <m:r>
          <w:rPr>
            <w:rFonts w:ascii="Cambria Math" w:eastAsiaTheme="minorEastAsia" w:hAnsi="Cambria Math" w:cs="Times New Roman"/>
          </w:rPr>
          <m:t xml:space="preserve">100 </m:t>
        </m:r>
        <m:r>
          <m:rPr>
            <m:sty m:val="p"/>
          </m:rPr>
          <w:rPr>
            <w:rFonts w:ascii="Cambria Math" w:eastAsiaTheme="minorEastAsia" w:hAnsi="Cambria Math" w:cs="Times New Roman"/>
          </w:rPr>
          <m:t>μA</m:t>
        </m:r>
      </m:oMath>
      <w:r w:rsidR="0077233E">
        <w:rPr>
          <w:rFonts w:ascii="Times New Roman" w:eastAsiaTheme="minorEastAsia" w:hAnsi="Times New Roman" w:cs="Times New Roman"/>
        </w:rPr>
        <w:t xml:space="preserve"> at frequency of 173 Hz. The magnetic field at the sample was set to zero before the measurem</w:t>
      </w:r>
      <w:r w:rsidR="00A477FE">
        <w:rPr>
          <w:rFonts w:ascii="Times New Roman" w:eastAsiaTheme="minorEastAsia" w:hAnsi="Times New Roman" w:cs="Times New Roman"/>
        </w:rPr>
        <w:t xml:space="preserve">ent </w:t>
      </w:r>
      <w:r w:rsidR="0077233E">
        <w:rPr>
          <w:rFonts w:ascii="Times New Roman" w:eastAsiaTheme="minorEastAsia" w:hAnsi="Times New Roman" w:cs="Times New Roman"/>
        </w:rPr>
        <w:t xml:space="preserve">by </w:t>
      </w:r>
      <w:r w:rsidR="00A477FE">
        <w:rPr>
          <w:rFonts w:ascii="Times New Roman" w:eastAsiaTheme="minorEastAsia" w:hAnsi="Times New Roman" w:cs="Times New Roman"/>
        </w:rPr>
        <w:t xml:space="preserve">setting </w:t>
      </w:r>
      <w:r w:rsidR="0077233E">
        <w:rPr>
          <w:rFonts w:ascii="Times New Roman" w:eastAsiaTheme="minorEastAsia" w:hAnsi="Times New Roman" w:cs="Times New Roman"/>
        </w:rPr>
        <w:t xml:space="preserve">the temperature to the midpoint of the superconducting transition </w:t>
      </w:r>
      <w:r w:rsidR="00A477FE">
        <w:rPr>
          <w:rFonts w:ascii="Times New Roman" w:eastAsiaTheme="minorEastAsia" w:hAnsi="Times New Roman" w:cs="Times New Roman"/>
        </w:rPr>
        <w:t>before adjusting the applied field to minimize the resistivity.</w:t>
      </w:r>
    </w:p>
    <w:p w14:paraId="1CDDD9A3" w14:textId="77777777" w:rsidR="003D1979" w:rsidRDefault="003D1979" w:rsidP="00EE6814">
      <w:pPr>
        <w:spacing w:line="480" w:lineRule="auto"/>
        <w:ind w:firstLine="720"/>
        <w:jc w:val="both"/>
        <w:rPr>
          <w:rFonts w:ascii="Times New Roman" w:hAnsi="Times New Roman" w:cs="Times New Roman"/>
        </w:rPr>
      </w:pPr>
    </w:p>
    <w:p w14:paraId="05F2FB50" w14:textId="77777777" w:rsidR="0001109E" w:rsidRDefault="0001109E">
      <w:pPr>
        <w:rPr>
          <w:rFonts w:ascii="Times New Roman" w:hAnsi="Times New Roman" w:cs="Times New Roman"/>
        </w:rPr>
      </w:pPr>
      <w:r>
        <w:rPr>
          <w:rFonts w:ascii="Times New Roman" w:hAnsi="Times New Roman" w:cs="Times New Roman"/>
        </w:rPr>
        <w:br w:type="page"/>
      </w:r>
    </w:p>
    <w:p w14:paraId="559FEF46" w14:textId="77777777" w:rsidR="00D62B0F" w:rsidRPr="0001109E" w:rsidRDefault="0001109E" w:rsidP="001B3BB1">
      <w:pPr>
        <w:spacing w:line="480" w:lineRule="auto"/>
        <w:ind w:firstLine="720"/>
        <w:jc w:val="both"/>
        <w:rPr>
          <w:rFonts w:ascii="Times New Roman" w:hAnsi="Times New Roman" w:cs="Times New Roman"/>
          <w:b/>
        </w:rPr>
      </w:pPr>
      <w:r w:rsidRPr="0001109E">
        <w:rPr>
          <w:rFonts w:ascii="Times New Roman" w:hAnsi="Times New Roman" w:cs="Times New Roman"/>
          <w:b/>
        </w:rPr>
        <w:lastRenderedPageBreak/>
        <w:t>References</w:t>
      </w:r>
    </w:p>
    <w:p w14:paraId="3133B172" w14:textId="72A64F94" w:rsidR="004B174D" w:rsidRPr="004B174D" w:rsidRDefault="00C2546F" w:rsidP="004B174D">
      <w:pPr>
        <w:widowControl w:val="0"/>
        <w:autoSpaceDE w:val="0"/>
        <w:autoSpaceDN w:val="0"/>
        <w:adjustRightInd w:val="0"/>
        <w:spacing w:line="240" w:lineRule="auto"/>
        <w:ind w:left="640" w:hanging="640"/>
        <w:rPr>
          <w:rFonts w:ascii="Times New Roman" w:hAnsi="Times New Roman" w:cs="Times New Roman"/>
          <w:noProof/>
          <w:sz w:val="20"/>
          <w:szCs w:val="24"/>
        </w:rPr>
      </w:pPr>
      <w:r w:rsidRPr="001C172C">
        <w:rPr>
          <w:rFonts w:ascii="Times New Roman" w:hAnsi="Times New Roman" w:cs="Times New Roman"/>
          <w:sz w:val="20"/>
          <w:szCs w:val="20"/>
        </w:rPr>
        <w:fldChar w:fldCharType="begin" w:fldLock="1"/>
      </w:r>
      <w:r w:rsidR="003D1979" w:rsidRPr="001C172C">
        <w:rPr>
          <w:rFonts w:ascii="Times New Roman" w:hAnsi="Times New Roman" w:cs="Times New Roman"/>
          <w:sz w:val="20"/>
          <w:szCs w:val="20"/>
        </w:rPr>
        <w:instrText xml:space="preserve">ADDIN Mendeley Bibliography CSL_BIBLIOGRAPHY </w:instrText>
      </w:r>
      <w:r w:rsidRPr="001C172C">
        <w:rPr>
          <w:rFonts w:ascii="Times New Roman" w:hAnsi="Times New Roman" w:cs="Times New Roman"/>
          <w:sz w:val="20"/>
          <w:szCs w:val="20"/>
        </w:rPr>
        <w:fldChar w:fldCharType="separate"/>
      </w:r>
      <w:r w:rsidR="004B174D" w:rsidRPr="004B174D">
        <w:rPr>
          <w:rFonts w:ascii="Times New Roman" w:hAnsi="Times New Roman" w:cs="Times New Roman"/>
          <w:noProof/>
          <w:sz w:val="20"/>
          <w:szCs w:val="24"/>
        </w:rPr>
        <w:t>1.</w:t>
      </w:r>
      <w:r w:rsidR="004B174D" w:rsidRPr="004B174D">
        <w:rPr>
          <w:rFonts w:ascii="Times New Roman" w:hAnsi="Times New Roman" w:cs="Times New Roman"/>
          <w:noProof/>
          <w:sz w:val="20"/>
          <w:szCs w:val="24"/>
        </w:rPr>
        <w:tab/>
        <w:t xml:space="preserve">Cava, R. J. </w:t>
      </w:r>
      <w:r w:rsidR="004B174D" w:rsidRPr="004B174D">
        <w:rPr>
          <w:rFonts w:ascii="Times New Roman" w:hAnsi="Times New Roman" w:cs="Times New Roman"/>
          <w:i/>
          <w:iCs/>
          <w:noProof/>
          <w:sz w:val="20"/>
          <w:szCs w:val="24"/>
        </w:rPr>
        <w:t>et al.</w:t>
      </w:r>
      <w:r w:rsidR="004B174D" w:rsidRPr="004B174D">
        <w:rPr>
          <w:rFonts w:ascii="Times New Roman" w:hAnsi="Times New Roman" w:cs="Times New Roman"/>
          <w:noProof/>
          <w:sz w:val="20"/>
          <w:szCs w:val="24"/>
        </w:rPr>
        <w:t xml:space="preserve"> Structural anomalies at the disappearance of superconductivity in Ba</w:t>
      </w:r>
      <w:r w:rsidR="004B174D" w:rsidRPr="004B174D">
        <w:rPr>
          <w:rFonts w:ascii="Times New Roman" w:hAnsi="Times New Roman" w:cs="Times New Roman"/>
          <w:noProof/>
          <w:sz w:val="20"/>
          <w:szCs w:val="24"/>
          <w:vertAlign w:val="subscript"/>
        </w:rPr>
        <w:t>2</w:t>
      </w:r>
      <w:r w:rsidR="004B174D" w:rsidRPr="004B174D">
        <w:rPr>
          <w:rFonts w:ascii="Times New Roman" w:hAnsi="Times New Roman" w:cs="Times New Roman"/>
          <w:noProof/>
          <w:sz w:val="20"/>
          <w:szCs w:val="24"/>
        </w:rPr>
        <w:t>YCu</w:t>
      </w:r>
      <w:r w:rsidR="004B174D" w:rsidRPr="004B174D">
        <w:rPr>
          <w:rFonts w:ascii="Times New Roman" w:hAnsi="Times New Roman" w:cs="Times New Roman"/>
          <w:noProof/>
          <w:sz w:val="20"/>
          <w:szCs w:val="24"/>
          <w:vertAlign w:val="subscript"/>
        </w:rPr>
        <w:t>3</w:t>
      </w:r>
      <w:r w:rsidR="004B174D" w:rsidRPr="004B174D">
        <w:rPr>
          <w:rFonts w:ascii="Times New Roman" w:hAnsi="Times New Roman" w:cs="Times New Roman"/>
          <w:noProof/>
          <w:sz w:val="20"/>
          <w:szCs w:val="24"/>
        </w:rPr>
        <w:t>O</w:t>
      </w:r>
      <w:r w:rsidR="004B174D" w:rsidRPr="004B174D">
        <w:rPr>
          <w:rFonts w:ascii="Times New Roman" w:hAnsi="Times New Roman" w:cs="Times New Roman"/>
          <w:noProof/>
          <w:sz w:val="20"/>
          <w:szCs w:val="24"/>
          <w:vertAlign w:val="subscript"/>
        </w:rPr>
        <w:t>7−δ</w:t>
      </w:r>
      <w:r w:rsidR="004B174D" w:rsidRPr="004B174D">
        <w:rPr>
          <w:rFonts w:ascii="Times New Roman" w:hAnsi="Times New Roman" w:cs="Times New Roman"/>
          <w:noProof/>
          <w:sz w:val="20"/>
          <w:szCs w:val="24"/>
        </w:rPr>
        <w:t xml:space="preserve">: Evidence for charge transfer from chains to planes. </w:t>
      </w:r>
      <w:r w:rsidR="004B174D" w:rsidRPr="004B174D">
        <w:rPr>
          <w:rFonts w:ascii="Times New Roman" w:hAnsi="Times New Roman" w:cs="Times New Roman"/>
          <w:i/>
          <w:iCs/>
          <w:noProof/>
          <w:sz w:val="20"/>
          <w:szCs w:val="24"/>
        </w:rPr>
        <w:t>Phys. C Supercond.</w:t>
      </w:r>
      <w:r w:rsidR="004B174D" w:rsidRPr="004B174D">
        <w:rPr>
          <w:rFonts w:ascii="Times New Roman" w:hAnsi="Times New Roman" w:cs="Times New Roman"/>
          <w:noProof/>
          <w:sz w:val="20"/>
          <w:szCs w:val="24"/>
        </w:rPr>
        <w:t xml:space="preserve"> </w:t>
      </w:r>
      <w:r w:rsidR="004B174D" w:rsidRPr="004B174D">
        <w:rPr>
          <w:rFonts w:ascii="Times New Roman" w:hAnsi="Times New Roman" w:cs="Times New Roman"/>
          <w:b/>
          <w:bCs/>
          <w:noProof/>
          <w:sz w:val="20"/>
          <w:szCs w:val="24"/>
        </w:rPr>
        <w:t>156,</w:t>
      </w:r>
      <w:r w:rsidR="004B174D" w:rsidRPr="004B174D">
        <w:rPr>
          <w:rFonts w:ascii="Times New Roman" w:hAnsi="Times New Roman" w:cs="Times New Roman"/>
          <w:noProof/>
          <w:sz w:val="20"/>
          <w:szCs w:val="24"/>
        </w:rPr>
        <w:t xml:space="preserve"> 523–527 (1988).</w:t>
      </w:r>
    </w:p>
    <w:p w14:paraId="272B34FD" w14:textId="77777777" w:rsidR="004B174D" w:rsidRPr="004B174D" w:rsidRDefault="004B174D" w:rsidP="004B174D">
      <w:pPr>
        <w:widowControl w:val="0"/>
        <w:autoSpaceDE w:val="0"/>
        <w:autoSpaceDN w:val="0"/>
        <w:adjustRightInd w:val="0"/>
        <w:spacing w:line="240" w:lineRule="auto"/>
        <w:ind w:left="640" w:hanging="640"/>
        <w:rPr>
          <w:rFonts w:ascii="Times New Roman" w:hAnsi="Times New Roman" w:cs="Times New Roman"/>
          <w:noProof/>
          <w:sz w:val="20"/>
          <w:szCs w:val="24"/>
        </w:rPr>
      </w:pPr>
      <w:r w:rsidRPr="004B174D">
        <w:rPr>
          <w:rFonts w:ascii="Times New Roman" w:hAnsi="Times New Roman" w:cs="Times New Roman"/>
          <w:noProof/>
          <w:sz w:val="20"/>
          <w:szCs w:val="24"/>
        </w:rPr>
        <w:t>2.</w:t>
      </w:r>
      <w:r w:rsidRPr="004B174D">
        <w:rPr>
          <w:rFonts w:ascii="Times New Roman" w:hAnsi="Times New Roman" w:cs="Times New Roman"/>
          <w:noProof/>
          <w:sz w:val="20"/>
          <w:szCs w:val="24"/>
        </w:rPr>
        <w:tab/>
        <w:t xml:space="preserve">Blanco-Canosa, S. </w:t>
      </w:r>
      <w:r w:rsidRPr="004B174D">
        <w:rPr>
          <w:rFonts w:ascii="Times New Roman" w:hAnsi="Times New Roman" w:cs="Times New Roman"/>
          <w:i/>
          <w:iCs/>
          <w:noProof/>
          <w:sz w:val="20"/>
          <w:szCs w:val="24"/>
        </w:rPr>
        <w:t>et al.</w:t>
      </w:r>
      <w:r w:rsidRPr="004B174D">
        <w:rPr>
          <w:rFonts w:ascii="Times New Roman" w:hAnsi="Times New Roman" w:cs="Times New Roman"/>
          <w:noProof/>
          <w:sz w:val="20"/>
          <w:szCs w:val="24"/>
        </w:rPr>
        <w:t xml:space="preserve"> Resonant X-ray Scattering Study of Charge Density Wave Correlations in YBa</w:t>
      </w:r>
      <w:r w:rsidRPr="004B174D">
        <w:rPr>
          <w:rFonts w:ascii="Times New Roman" w:hAnsi="Times New Roman" w:cs="Times New Roman"/>
          <w:noProof/>
          <w:sz w:val="20"/>
          <w:szCs w:val="24"/>
          <w:vertAlign w:val="subscript"/>
        </w:rPr>
        <w:t>2</w:t>
      </w:r>
      <w:r w:rsidRPr="004B174D">
        <w:rPr>
          <w:rFonts w:ascii="Times New Roman" w:hAnsi="Times New Roman" w:cs="Times New Roman"/>
          <w:noProof/>
          <w:sz w:val="20"/>
          <w:szCs w:val="24"/>
        </w:rPr>
        <w:t>Cu</w:t>
      </w:r>
      <w:r w:rsidRPr="004B174D">
        <w:rPr>
          <w:rFonts w:ascii="Times New Roman" w:hAnsi="Times New Roman" w:cs="Times New Roman"/>
          <w:noProof/>
          <w:sz w:val="20"/>
          <w:szCs w:val="24"/>
          <w:vertAlign w:val="subscript"/>
        </w:rPr>
        <w:t>3</w:t>
      </w:r>
      <w:r w:rsidRPr="004B174D">
        <w:rPr>
          <w:rFonts w:ascii="Times New Roman" w:hAnsi="Times New Roman" w:cs="Times New Roman"/>
          <w:noProof/>
          <w:sz w:val="20"/>
          <w:szCs w:val="24"/>
        </w:rPr>
        <w:t>O</w:t>
      </w:r>
      <w:r w:rsidRPr="004B174D">
        <w:rPr>
          <w:rFonts w:ascii="Times New Roman" w:hAnsi="Times New Roman" w:cs="Times New Roman"/>
          <w:noProof/>
          <w:sz w:val="20"/>
          <w:szCs w:val="24"/>
          <w:vertAlign w:val="subscript"/>
        </w:rPr>
        <w:t>6+x</w:t>
      </w:r>
      <w:r w:rsidRPr="004B174D">
        <w:rPr>
          <w:rFonts w:ascii="Times New Roman" w:hAnsi="Times New Roman" w:cs="Times New Roman"/>
          <w:noProof/>
          <w:sz w:val="20"/>
          <w:szCs w:val="24"/>
        </w:rPr>
        <w:t xml:space="preserve">. </w:t>
      </w:r>
      <w:r w:rsidRPr="004B174D">
        <w:rPr>
          <w:rFonts w:ascii="Times New Roman" w:hAnsi="Times New Roman" w:cs="Times New Roman"/>
          <w:i/>
          <w:iCs/>
          <w:noProof/>
          <w:sz w:val="20"/>
          <w:szCs w:val="24"/>
        </w:rPr>
        <w:t>Phys. Rev. B</w:t>
      </w:r>
      <w:r w:rsidRPr="004B174D">
        <w:rPr>
          <w:rFonts w:ascii="Times New Roman" w:hAnsi="Times New Roman" w:cs="Times New Roman"/>
          <w:noProof/>
          <w:sz w:val="20"/>
          <w:szCs w:val="24"/>
        </w:rPr>
        <w:t xml:space="preserve"> </w:t>
      </w:r>
      <w:r w:rsidRPr="004B174D">
        <w:rPr>
          <w:rFonts w:ascii="Times New Roman" w:hAnsi="Times New Roman" w:cs="Times New Roman"/>
          <w:b/>
          <w:bCs/>
          <w:noProof/>
          <w:sz w:val="20"/>
          <w:szCs w:val="24"/>
        </w:rPr>
        <w:t>90,</w:t>
      </w:r>
      <w:r w:rsidRPr="004B174D">
        <w:rPr>
          <w:rFonts w:ascii="Times New Roman" w:hAnsi="Times New Roman" w:cs="Times New Roman"/>
          <w:noProof/>
          <w:sz w:val="20"/>
          <w:szCs w:val="24"/>
        </w:rPr>
        <w:t xml:space="preserve"> 054513 (2014).</w:t>
      </w:r>
    </w:p>
    <w:p w14:paraId="3F9C87D5" w14:textId="77777777" w:rsidR="004B174D" w:rsidRPr="004B174D" w:rsidRDefault="004B174D" w:rsidP="004B174D">
      <w:pPr>
        <w:widowControl w:val="0"/>
        <w:autoSpaceDE w:val="0"/>
        <w:autoSpaceDN w:val="0"/>
        <w:adjustRightInd w:val="0"/>
        <w:spacing w:line="240" w:lineRule="auto"/>
        <w:ind w:left="640" w:hanging="640"/>
        <w:rPr>
          <w:rFonts w:ascii="Times New Roman" w:hAnsi="Times New Roman" w:cs="Times New Roman"/>
          <w:noProof/>
          <w:sz w:val="20"/>
          <w:szCs w:val="24"/>
        </w:rPr>
      </w:pPr>
      <w:r w:rsidRPr="004B174D">
        <w:rPr>
          <w:rFonts w:ascii="Times New Roman" w:hAnsi="Times New Roman" w:cs="Times New Roman"/>
          <w:noProof/>
          <w:sz w:val="20"/>
          <w:szCs w:val="24"/>
        </w:rPr>
        <w:t>3.</w:t>
      </w:r>
      <w:r w:rsidRPr="004B174D">
        <w:rPr>
          <w:rFonts w:ascii="Times New Roman" w:hAnsi="Times New Roman" w:cs="Times New Roman"/>
          <w:noProof/>
          <w:sz w:val="20"/>
          <w:szCs w:val="24"/>
        </w:rPr>
        <w:tab/>
        <w:t xml:space="preserve">Presland, M. R., Tallon, J. L., Buckley, R. G., Liu, R. S. &amp; Flower, N. E. General trends in oxygen stoichiometry effects on Tc in Bi and Tl superconductors. </w:t>
      </w:r>
      <w:r w:rsidRPr="004B174D">
        <w:rPr>
          <w:rFonts w:ascii="Times New Roman" w:hAnsi="Times New Roman" w:cs="Times New Roman"/>
          <w:i/>
          <w:iCs/>
          <w:noProof/>
          <w:sz w:val="20"/>
          <w:szCs w:val="24"/>
        </w:rPr>
        <w:t>Phys. C Supercond. its Appl.</w:t>
      </w:r>
      <w:r w:rsidRPr="004B174D">
        <w:rPr>
          <w:rFonts w:ascii="Times New Roman" w:hAnsi="Times New Roman" w:cs="Times New Roman"/>
          <w:noProof/>
          <w:sz w:val="20"/>
          <w:szCs w:val="24"/>
        </w:rPr>
        <w:t xml:space="preserve"> </w:t>
      </w:r>
      <w:r w:rsidRPr="004B174D">
        <w:rPr>
          <w:rFonts w:ascii="Times New Roman" w:hAnsi="Times New Roman" w:cs="Times New Roman"/>
          <w:b/>
          <w:bCs/>
          <w:noProof/>
          <w:sz w:val="20"/>
          <w:szCs w:val="24"/>
        </w:rPr>
        <w:t>176,</w:t>
      </w:r>
      <w:r w:rsidRPr="004B174D">
        <w:rPr>
          <w:rFonts w:ascii="Times New Roman" w:hAnsi="Times New Roman" w:cs="Times New Roman"/>
          <w:noProof/>
          <w:sz w:val="20"/>
          <w:szCs w:val="24"/>
        </w:rPr>
        <w:t xml:space="preserve"> 95–105 (1991).</w:t>
      </w:r>
    </w:p>
    <w:p w14:paraId="7313B983" w14:textId="77777777" w:rsidR="004B174D" w:rsidRPr="004B174D" w:rsidRDefault="004B174D" w:rsidP="004B174D">
      <w:pPr>
        <w:widowControl w:val="0"/>
        <w:autoSpaceDE w:val="0"/>
        <w:autoSpaceDN w:val="0"/>
        <w:adjustRightInd w:val="0"/>
        <w:spacing w:line="240" w:lineRule="auto"/>
        <w:ind w:left="640" w:hanging="640"/>
        <w:rPr>
          <w:rFonts w:ascii="Times New Roman" w:hAnsi="Times New Roman" w:cs="Times New Roman"/>
          <w:noProof/>
          <w:sz w:val="20"/>
          <w:szCs w:val="24"/>
        </w:rPr>
      </w:pPr>
      <w:r w:rsidRPr="004B174D">
        <w:rPr>
          <w:rFonts w:ascii="Times New Roman" w:hAnsi="Times New Roman" w:cs="Times New Roman"/>
          <w:noProof/>
          <w:sz w:val="20"/>
          <w:szCs w:val="24"/>
        </w:rPr>
        <w:t>4.</w:t>
      </w:r>
      <w:r w:rsidRPr="004B174D">
        <w:rPr>
          <w:rFonts w:ascii="Times New Roman" w:hAnsi="Times New Roman" w:cs="Times New Roman"/>
          <w:noProof/>
          <w:sz w:val="20"/>
          <w:szCs w:val="24"/>
        </w:rPr>
        <w:tab/>
        <w:t xml:space="preserve">Lee, P. A., Nagaosa, N. &amp; Wen, X. G. Doping a Mott insulator: Physics of high-temperature superconductivity. </w:t>
      </w:r>
      <w:r w:rsidRPr="004B174D">
        <w:rPr>
          <w:rFonts w:ascii="Times New Roman" w:hAnsi="Times New Roman" w:cs="Times New Roman"/>
          <w:i/>
          <w:iCs/>
          <w:noProof/>
          <w:sz w:val="20"/>
          <w:szCs w:val="24"/>
        </w:rPr>
        <w:t>Rev. Mod. Phys.</w:t>
      </w:r>
      <w:r w:rsidRPr="004B174D">
        <w:rPr>
          <w:rFonts w:ascii="Times New Roman" w:hAnsi="Times New Roman" w:cs="Times New Roman"/>
          <w:noProof/>
          <w:sz w:val="20"/>
          <w:szCs w:val="24"/>
        </w:rPr>
        <w:t xml:space="preserve"> </w:t>
      </w:r>
      <w:r w:rsidRPr="004B174D">
        <w:rPr>
          <w:rFonts w:ascii="Times New Roman" w:hAnsi="Times New Roman" w:cs="Times New Roman"/>
          <w:b/>
          <w:bCs/>
          <w:noProof/>
          <w:sz w:val="20"/>
          <w:szCs w:val="24"/>
        </w:rPr>
        <w:t>78,</w:t>
      </w:r>
      <w:r w:rsidRPr="004B174D">
        <w:rPr>
          <w:rFonts w:ascii="Times New Roman" w:hAnsi="Times New Roman" w:cs="Times New Roman"/>
          <w:noProof/>
          <w:sz w:val="20"/>
          <w:szCs w:val="24"/>
        </w:rPr>
        <w:t xml:space="preserve"> (2006).</w:t>
      </w:r>
    </w:p>
    <w:p w14:paraId="56C0CD33" w14:textId="77777777" w:rsidR="004B174D" w:rsidRPr="004B174D" w:rsidRDefault="004B174D" w:rsidP="004B174D">
      <w:pPr>
        <w:widowControl w:val="0"/>
        <w:autoSpaceDE w:val="0"/>
        <w:autoSpaceDN w:val="0"/>
        <w:adjustRightInd w:val="0"/>
        <w:spacing w:line="240" w:lineRule="auto"/>
        <w:ind w:left="640" w:hanging="640"/>
        <w:rPr>
          <w:rFonts w:ascii="Times New Roman" w:hAnsi="Times New Roman" w:cs="Times New Roman"/>
          <w:noProof/>
          <w:sz w:val="20"/>
          <w:szCs w:val="24"/>
        </w:rPr>
      </w:pPr>
      <w:r w:rsidRPr="004B174D">
        <w:rPr>
          <w:rFonts w:ascii="Times New Roman" w:hAnsi="Times New Roman" w:cs="Times New Roman"/>
          <w:noProof/>
          <w:sz w:val="20"/>
          <w:szCs w:val="24"/>
        </w:rPr>
        <w:t>5.</w:t>
      </w:r>
      <w:r w:rsidRPr="004B174D">
        <w:rPr>
          <w:rFonts w:ascii="Times New Roman" w:hAnsi="Times New Roman" w:cs="Times New Roman"/>
          <w:noProof/>
          <w:sz w:val="20"/>
          <w:szCs w:val="24"/>
        </w:rPr>
        <w:tab/>
        <w:t>Groen, W. A., de Leeuw, D. M. &amp; Geelen, G. P. J. Hole concentration and Tc in Bi</w:t>
      </w:r>
      <w:r w:rsidRPr="004B174D">
        <w:rPr>
          <w:rFonts w:ascii="Times New Roman" w:hAnsi="Times New Roman" w:cs="Times New Roman"/>
          <w:noProof/>
          <w:sz w:val="20"/>
          <w:szCs w:val="24"/>
          <w:vertAlign w:val="subscript"/>
        </w:rPr>
        <w:t>2</w:t>
      </w:r>
      <w:r w:rsidRPr="004B174D">
        <w:rPr>
          <w:rFonts w:ascii="Times New Roman" w:hAnsi="Times New Roman" w:cs="Times New Roman"/>
          <w:noProof/>
          <w:sz w:val="20"/>
          <w:szCs w:val="24"/>
        </w:rPr>
        <w:t>Sr</w:t>
      </w:r>
      <w:r w:rsidRPr="004B174D">
        <w:rPr>
          <w:rFonts w:ascii="Times New Roman" w:hAnsi="Times New Roman" w:cs="Times New Roman"/>
          <w:noProof/>
          <w:sz w:val="20"/>
          <w:szCs w:val="24"/>
          <w:vertAlign w:val="subscript"/>
        </w:rPr>
        <w:t>2</w:t>
      </w:r>
      <w:r w:rsidRPr="004B174D">
        <w:rPr>
          <w:rFonts w:ascii="Times New Roman" w:hAnsi="Times New Roman" w:cs="Times New Roman"/>
          <w:noProof/>
          <w:sz w:val="20"/>
          <w:szCs w:val="24"/>
        </w:rPr>
        <w:t>CuO</w:t>
      </w:r>
      <w:r w:rsidRPr="004B174D">
        <w:rPr>
          <w:rFonts w:ascii="Times New Roman" w:hAnsi="Times New Roman" w:cs="Times New Roman"/>
          <w:noProof/>
          <w:sz w:val="20"/>
          <w:szCs w:val="24"/>
          <w:vertAlign w:val="subscript"/>
        </w:rPr>
        <w:t>6+δ</w:t>
      </w:r>
      <w:r w:rsidRPr="004B174D">
        <w:rPr>
          <w:rFonts w:ascii="Times New Roman" w:hAnsi="Times New Roman" w:cs="Times New Roman"/>
          <w:noProof/>
          <w:sz w:val="20"/>
          <w:szCs w:val="24"/>
        </w:rPr>
        <w:t xml:space="preserve">. </w:t>
      </w:r>
      <w:r w:rsidRPr="004B174D">
        <w:rPr>
          <w:rFonts w:ascii="Times New Roman" w:hAnsi="Times New Roman" w:cs="Times New Roman"/>
          <w:i/>
          <w:iCs/>
          <w:noProof/>
          <w:sz w:val="20"/>
          <w:szCs w:val="24"/>
        </w:rPr>
        <w:t>Phys. C Supercond. its Appl.</w:t>
      </w:r>
      <w:r w:rsidRPr="004B174D">
        <w:rPr>
          <w:rFonts w:ascii="Times New Roman" w:hAnsi="Times New Roman" w:cs="Times New Roman"/>
          <w:noProof/>
          <w:sz w:val="20"/>
          <w:szCs w:val="24"/>
        </w:rPr>
        <w:t xml:space="preserve"> </w:t>
      </w:r>
      <w:r w:rsidRPr="004B174D">
        <w:rPr>
          <w:rFonts w:ascii="Times New Roman" w:hAnsi="Times New Roman" w:cs="Times New Roman"/>
          <w:b/>
          <w:bCs/>
          <w:noProof/>
          <w:sz w:val="20"/>
          <w:szCs w:val="24"/>
        </w:rPr>
        <w:t>165,</w:t>
      </w:r>
      <w:r w:rsidRPr="004B174D">
        <w:rPr>
          <w:rFonts w:ascii="Times New Roman" w:hAnsi="Times New Roman" w:cs="Times New Roman"/>
          <w:noProof/>
          <w:sz w:val="20"/>
          <w:szCs w:val="24"/>
        </w:rPr>
        <w:t xml:space="preserve"> 305–307 (1990).</w:t>
      </w:r>
    </w:p>
    <w:p w14:paraId="3D8D0C0C" w14:textId="77777777" w:rsidR="004B174D" w:rsidRPr="004B174D" w:rsidRDefault="004B174D" w:rsidP="004B174D">
      <w:pPr>
        <w:widowControl w:val="0"/>
        <w:autoSpaceDE w:val="0"/>
        <w:autoSpaceDN w:val="0"/>
        <w:adjustRightInd w:val="0"/>
        <w:spacing w:line="240" w:lineRule="auto"/>
        <w:ind w:left="640" w:hanging="640"/>
        <w:rPr>
          <w:rFonts w:ascii="Times New Roman" w:hAnsi="Times New Roman" w:cs="Times New Roman"/>
          <w:noProof/>
          <w:sz w:val="20"/>
          <w:szCs w:val="24"/>
        </w:rPr>
      </w:pPr>
      <w:r w:rsidRPr="004B174D">
        <w:rPr>
          <w:rFonts w:ascii="Times New Roman" w:hAnsi="Times New Roman" w:cs="Times New Roman"/>
          <w:noProof/>
          <w:sz w:val="20"/>
          <w:szCs w:val="24"/>
        </w:rPr>
        <w:t>6.</w:t>
      </w:r>
      <w:r w:rsidRPr="004B174D">
        <w:rPr>
          <w:rFonts w:ascii="Times New Roman" w:hAnsi="Times New Roman" w:cs="Times New Roman"/>
          <w:noProof/>
          <w:sz w:val="20"/>
          <w:szCs w:val="24"/>
        </w:rPr>
        <w:tab/>
        <w:t xml:space="preserve">Humphreys, R. G. </w:t>
      </w:r>
      <w:r w:rsidRPr="004B174D">
        <w:rPr>
          <w:rFonts w:ascii="Times New Roman" w:hAnsi="Times New Roman" w:cs="Times New Roman"/>
          <w:i/>
          <w:iCs/>
          <w:noProof/>
          <w:sz w:val="20"/>
          <w:szCs w:val="24"/>
        </w:rPr>
        <w:t>et al.</w:t>
      </w:r>
      <w:r w:rsidRPr="004B174D">
        <w:rPr>
          <w:rFonts w:ascii="Times New Roman" w:hAnsi="Times New Roman" w:cs="Times New Roman"/>
          <w:noProof/>
          <w:sz w:val="20"/>
          <w:szCs w:val="24"/>
        </w:rPr>
        <w:t xml:space="preserve"> Physical vapour deposition techniques for the growth of YBa</w:t>
      </w:r>
      <w:r w:rsidRPr="004B174D">
        <w:rPr>
          <w:rFonts w:ascii="Times New Roman" w:hAnsi="Times New Roman" w:cs="Times New Roman"/>
          <w:noProof/>
          <w:sz w:val="20"/>
          <w:szCs w:val="24"/>
          <w:vertAlign w:val="subscript"/>
        </w:rPr>
        <w:t>2</w:t>
      </w:r>
      <w:r w:rsidRPr="004B174D">
        <w:rPr>
          <w:rFonts w:ascii="Times New Roman" w:hAnsi="Times New Roman" w:cs="Times New Roman"/>
          <w:noProof/>
          <w:sz w:val="20"/>
          <w:szCs w:val="24"/>
        </w:rPr>
        <w:t>Cu</w:t>
      </w:r>
      <w:r w:rsidRPr="004B174D">
        <w:rPr>
          <w:rFonts w:ascii="Times New Roman" w:hAnsi="Times New Roman" w:cs="Times New Roman"/>
          <w:noProof/>
          <w:sz w:val="20"/>
          <w:szCs w:val="24"/>
          <w:vertAlign w:val="subscript"/>
        </w:rPr>
        <w:t>3</w:t>
      </w:r>
      <w:r w:rsidRPr="004B174D">
        <w:rPr>
          <w:rFonts w:ascii="Times New Roman" w:hAnsi="Times New Roman" w:cs="Times New Roman"/>
          <w:noProof/>
          <w:sz w:val="20"/>
          <w:szCs w:val="24"/>
        </w:rPr>
        <w:t>O</w:t>
      </w:r>
      <w:r w:rsidRPr="004B174D">
        <w:rPr>
          <w:rFonts w:ascii="Times New Roman" w:hAnsi="Times New Roman" w:cs="Times New Roman"/>
          <w:noProof/>
          <w:sz w:val="20"/>
          <w:szCs w:val="24"/>
          <w:vertAlign w:val="subscript"/>
        </w:rPr>
        <w:t>7</w:t>
      </w:r>
      <w:r w:rsidRPr="004B174D">
        <w:rPr>
          <w:rFonts w:ascii="Times New Roman" w:hAnsi="Times New Roman" w:cs="Times New Roman"/>
          <w:noProof/>
          <w:sz w:val="20"/>
          <w:szCs w:val="24"/>
        </w:rPr>
        <w:t xml:space="preserve"> thin films. </w:t>
      </w:r>
      <w:r w:rsidRPr="004B174D">
        <w:rPr>
          <w:rFonts w:ascii="Times New Roman" w:hAnsi="Times New Roman" w:cs="Times New Roman"/>
          <w:i/>
          <w:iCs/>
          <w:noProof/>
          <w:sz w:val="20"/>
          <w:szCs w:val="24"/>
        </w:rPr>
        <w:t>Supercond. Sci. Technol.</w:t>
      </w:r>
      <w:r w:rsidRPr="004B174D">
        <w:rPr>
          <w:rFonts w:ascii="Times New Roman" w:hAnsi="Times New Roman" w:cs="Times New Roman"/>
          <w:noProof/>
          <w:sz w:val="20"/>
          <w:szCs w:val="24"/>
        </w:rPr>
        <w:t xml:space="preserve"> </w:t>
      </w:r>
      <w:r w:rsidRPr="004B174D">
        <w:rPr>
          <w:rFonts w:ascii="Times New Roman" w:hAnsi="Times New Roman" w:cs="Times New Roman"/>
          <w:b/>
          <w:bCs/>
          <w:noProof/>
          <w:sz w:val="20"/>
          <w:szCs w:val="24"/>
        </w:rPr>
        <w:t>3,</w:t>
      </w:r>
      <w:r w:rsidRPr="004B174D">
        <w:rPr>
          <w:rFonts w:ascii="Times New Roman" w:hAnsi="Times New Roman" w:cs="Times New Roman"/>
          <w:noProof/>
          <w:sz w:val="20"/>
          <w:szCs w:val="24"/>
        </w:rPr>
        <w:t xml:space="preserve"> 38–52 (1990).</w:t>
      </w:r>
    </w:p>
    <w:p w14:paraId="6713FF20" w14:textId="77777777" w:rsidR="004B174D" w:rsidRPr="004B174D" w:rsidRDefault="004B174D" w:rsidP="004B174D">
      <w:pPr>
        <w:widowControl w:val="0"/>
        <w:autoSpaceDE w:val="0"/>
        <w:autoSpaceDN w:val="0"/>
        <w:adjustRightInd w:val="0"/>
        <w:spacing w:line="240" w:lineRule="auto"/>
        <w:ind w:left="640" w:hanging="640"/>
        <w:rPr>
          <w:rFonts w:ascii="Times New Roman" w:hAnsi="Times New Roman" w:cs="Times New Roman"/>
          <w:noProof/>
          <w:sz w:val="20"/>
          <w:szCs w:val="24"/>
        </w:rPr>
      </w:pPr>
      <w:r w:rsidRPr="004B174D">
        <w:rPr>
          <w:rFonts w:ascii="Times New Roman" w:hAnsi="Times New Roman" w:cs="Times New Roman"/>
          <w:noProof/>
          <w:sz w:val="20"/>
          <w:szCs w:val="24"/>
        </w:rPr>
        <w:t>7.</w:t>
      </w:r>
      <w:r w:rsidRPr="004B174D">
        <w:rPr>
          <w:rFonts w:ascii="Times New Roman" w:hAnsi="Times New Roman" w:cs="Times New Roman"/>
          <w:noProof/>
          <w:sz w:val="20"/>
          <w:szCs w:val="24"/>
        </w:rPr>
        <w:tab/>
        <w:t xml:space="preserve">Perez-Muñoz, A. M. </w:t>
      </w:r>
      <w:r w:rsidRPr="004B174D">
        <w:rPr>
          <w:rFonts w:ascii="Times New Roman" w:hAnsi="Times New Roman" w:cs="Times New Roman"/>
          <w:i/>
          <w:iCs/>
          <w:noProof/>
          <w:sz w:val="20"/>
          <w:szCs w:val="24"/>
        </w:rPr>
        <w:t>et al.</w:t>
      </w:r>
      <w:r w:rsidRPr="004B174D">
        <w:rPr>
          <w:rFonts w:ascii="Times New Roman" w:hAnsi="Times New Roman" w:cs="Times New Roman"/>
          <w:noProof/>
          <w:sz w:val="20"/>
          <w:szCs w:val="24"/>
        </w:rPr>
        <w:t xml:space="preserve"> In operando evidence of deoxygenation in ionic liquid gating of YBa</w:t>
      </w:r>
      <w:r w:rsidRPr="004B174D">
        <w:rPr>
          <w:rFonts w:ascii="Times New Roman" w:hAnsi="Times New Roman" w:cs="Times New Roman"/>
          <w:noProof/>
          <w:sz w:val="20"/>
          <w:szCs w:val="24"/>
          <w:vertAlign w:val="subscript"/>
        </w:rPr>
        <w:t>2</w:t>
      </w:r>
      <w:r w:rsidRPr="004B174D">
        <w:rPr>
          <w:rFonts w:ascii="Times New Roman" w:hAnsi="Times New Roman" w:cs="Times New Roman"/>
          <w:noProof/>
          <w:sz w:val="20"/>
          <w:szCs w:val="24"/>
        </w:rPr>
        <w:t>Cu</w:t>
      </w:r>
      <w:r w:rsidRPr="004B174D">
        <w:rPr>
          <w:rFonts w:ascii="Times New Roman" w:hAnsi="Times New Roman" w:cs="Times New Roman"/>
          <w:noProof/>
          <w:sz w:val="20"/>
          <w:szCs w:val="24"/>
          <w:vertAlign w:val="subscript"/>
        </w:rPr>
        <w:t>3</w:t>
      </w:r>
      <w:r w:rsidRPr="004B174D">
        <w:rPr>
          <w:rFonts w:ascii="Times New Roman" w:hAnsi="Times New Roman" w:cs="Times New Roman"/>
          <w:noProof/>
          <w:sz w:val="20"/>
          <w:szCs w:val="24"/>
        </w:rPr>
        <w:t>O</w:t>
      </w:r>
      <w:r w:rsidRPr="004B174D">
        <w:rPr>
          <w:rFonts w:ascii="Times New Roman" w:hAnsi="Times New Roman" w:cs="Times New Roman"/>
          <w:noProof/>
          <w:sz w:val="20"/>
          <w:szCs w:val="24"/>
          <w:vertAlign w:val="subscript"/>
        </w:rPr>
        <w:t>7-X</w:t>
      </w:r>
      <w:r w:rsidRPr="004B174D">
        <w:rPr>
          <w:rFonts w:ascii="Times New Roman" w:hAnsi="Times New Roman" w:cs="Times New Roman"/>
          <w:noProof/>
          <w:sz w:val="20"/>
          <w:szCs w:val="24"/>
        </w:rPr>
        <w:t xml:space="preserve">. </w:t>
      </w:r>
      <w:r w:rsidRPr="004B174D">
        <w:rPr>
          <w:rFonts w:ascii="Times New Roman" w:hAnsi="Times New Roman" w:cs="Times New Roman"/>
          <w:i/>
          <w:iCs/>
          <w:noProof/>
          <w:sz w:val="20"/>
          <w:szCs w:val="24"/>
        </w:rPr>
        <w:t>Proc. Natl. Acad. Sci.</w:t>
      </w:r>
      <w:r w:rsidRPr="004B174D">
        <w:rPr>
          <w:rFonts w:ascii="Times New Roman" w:hAnsi="Times New Roman" w:cs="Times New Roman"/>
          <w:noProof/>
          <w:sz w:val="20"/>
          <w:szCs w:val="24"/>
        </w:rPr>
        <w:t xml:space="preserve"> </w:t>
      </w:r>
      <w:r w:rsidRPr="004B174D">
        <w:rPr>
          <w:rFonts w:ascii="Times New Roman" w:hAnsi="Times New Roman" w:cs="Times New Roman"/>
          <w:b/>
          <w:bCs/>
          <w:noProof/>
          <w:sz w:val="20"/>
          <w:szCs w:val="24"/>
        </w:rPr>
        <w:t>114,</w:t>
      </w:r>
      <w:r w:rsidRPr="004B174D">
        <w:rPr>
          <w:rFonts w:ascii="Times New Roman" w:hAnsi="Times New Roman" w:cs="Times New Roman"/>
          <w:noProof/>
          <w:sz w:val="20"/>
          <w:szCs w:val="24"/>
        </w:rPr>
        <w:t xml:space="preserve"> 215–220 (2017).</w:t>
      </w:r>
    </w:p>
    <w:p w14:paraId="052F5581" w14:textId="77777777" w:rsidR="004B174D" w:rsidRPr="004B174D" w:rsidRDefault="004B174D" w:rsidP="004B174D">
      <w:pPr>
        <w:widowControl w:val="0"/>
        <w:autoSpaceDE w:val="0"/>
        <w:autoSpaceDN w:val="0"/>
        <w:adjustRightInd w:val="0"/>
        <w:spacing w:line="240" w:lineRule="auto"/>
        <w:ind w:left="640" w:hanging="640"/>
        <w:rPr>
          <w:rFonts w:ascii="Times New Roman" w:hAnsi="Times New Roman" w:cs="Times New Roman"/>
          <w:noProof/>
          <w:sz w:val="20"/>
          <w:szCs w:val="24"/>
        </w:rPr>
      </w:pPr>
      <w:r w:rsidRPr="004B174D">
        <w:rPr>
          <w:rFonts w:ascii="Times New Roman" w:hAnsi="Times New Roman" w:cs="Times New Roman"/>
          <w:noProof/>
          <w:sz w:val="20"/>
          <w:szCs w:val="24"/>
        </w:rPr>
        <w:t>8.</w:t>
      </w:r>
      <w:r w:rsidRPr="004B174D">
        <w:rPr>
          <w:rFonts w:ascii="Times New Roman" w:hAnsi="Times New Roman" w:cs="Times New Roman"/>
          <w:noProof/>
          <w:sz w:val="20"/>
          <w:szCs w:val="24"/>
        </w:rPr>
        <w:tab/>
        <w:t xml:space="preserve">Zhang, L. </w:t>
      </w:r>
      <w:r w:rsidRPr="004B174D">
        <w:rPr>
          <w:rFonts w:ascii="Times New Roman" w:hAnsi="Times New Roman" w:cs="Times New Roman"/>
          <w:i/>
          <w:iCs/>
          <w:noProof/>
          <w:sz w:val="20"/>
          <w:szCs w:val="24"/>
        </w:rPr>
        <w:t>et al.</w:t>
      </w:r>
      <w:r w:rsidRPr="004B174D">
        <w:rPr>
          <w:rFonts w:ascii="Times New Roman" w:hAnsi="Times New Roman" w:cs="Times New Roman"/>
          <w:noProof/>
          <w:sz w:val="20"/>
          <w:szCs w:val="24"/>
        </w:rPr>
        <w:t xml:space="preserve"> The Mechanism of Electrolyte Gating on High-Tc Cuprates: The Role of Oxygen Migration and Electrostatics. </w:t>
      </w:r>
      <w:r w:rsidRPr="004B174D">
        <w:rPr>
          <w:rFonts w:ascii="Times New Roman" w:hAnsi="Times New Roman" w:cs="Times New Roman"/>
          <w:i/>
          <w:iCs/>
          <w:noProof/>
          <w:sz w:val="20"/>
          <w:szCs w:val="24"/>
        </w:rPr>
        <w:t>ACS Nano</w:t>
      </w:r>
      <w:r w:rsidRPr="004B174D">
        <w:rPr>
          <w:rFonts w:ascii="Times New Roman" w:hAnsi="Times New Roman" w:cs="Times New Roman"/>
          <w:noProof/>
          <w:sz w:val="20"/>
          <w:szCs w:val="24"/>
        </w:rPr>
        <w:t xml:space="preserve"> </w:t>
      </w:r>
      <w:r w:rsidRPr="004B174D">
        <w:rPr>
          <w:rFonts w:ascii="Times New Roman" w:hAnsi="Times New Roman" w:cs="Times New Roman"/>
          <w:b/>
          <w:bCs/>
          <w:noProof/>
          <w:sz w:val="20"/>
          <w:szCs w:val="24"/>
        </w:rPr>
        <w:t>11,</w:t>
      </w:r>
      <w:r w:rsidRPr="004B174D">
        <w:rPr>
          <w:rFonts w:ascii="Times New Roman" w:hAnsi="Times New Roman" w:cs="Times New Roman"/>
          <w:noProof/>
          <w:sz w:val="20"/>
          <w:szCs w:val="24"/>
        </w:rPr>
        <w:t xml:space="preserve"> 9950–9956 (2017).</w:t>
      </w:r>
    </w:p>
    <w:p w14:paraId="03EFF867" w14:textId="77777777" w:rsidR="004B174D" w:rsidRPr="004B174D" w:rsidRDefault="004B174D" w:rsidP="004B174D">
      <w:pPr>
        <w:widowControl w:val="0"/>
        <w:autoSpaceDE w:val="0"/>
        <w:autoSpaceDN w:val="0"/>
        <w:adjustRightInd w:val="0"/>
        <w:spacing w:line="240" w:lineRule="auto"/>
        <w:ind w:left="640" w:hanging="640"/>
        <w:rPr>
          <w:rFonts w:ascii="Times New Roman" w:hAnsi="Times New Roman" w:cs="Times New Roman"/>
          <w:noProof/>
          <w:sz w:val="20"/>
          <w:szCs w:val="24"/>
        </w:rPr>
      </w:pPr>
      <w:r w:rsidRPr="004B174D">
        <w:rPr>
          <w:rFonts w:ascii="Times New Roman" w:hAnsi="Times New Roman" w:cs="Times New Roman"/>
          <w:noProof/>
          <w:sz w:val="20"/>
          <w:szCs w:val="24"/>
        </w:rPr>
        <w:t>9.</w:t>
      </w:r>
      <w:r w:rsidRPr="004B174D">
        <w:rPr>
          <w:rFonts w:ascii="Times New Roman" w:hAnsi="Times New Roman" w:cs="Times New Roman"/>
          <w:noProof/>
          <w:sz w:val="20"/>
          <w:szCs w:val="24"/>
        </w:rPr>
        <w:tab/>
        <w:t xml:space="preserve">Gilbert, D. A. </w:t>
      </w:r>
      <w:r w:rsidRPr="004B174D">
        <w:rPr>
          <w:rFonts w:ascii="Times New Roman" w:hAnsi="Times New Roman" w:cs="Times New Roman"/>
          <w:i/>
          <w:iCs/>
          <w:noProof/>
          <w:sz w:val="20"/>
          <w:szCs w:val="24"/>
        </w:rPr>
        <w:t>et al.</w:t>
      </w:r>
      <w:r w:rsidRPr="004B174D">
        <w:rPr>
          <w:rFonts w:ascii="Times New Roman" w:hAnsi="Times New Roman" w:cs="Times New Roman"/>
          <w:noProof/>
          <w:sz w:val="20"/>
          <w:szCs w:val="24"/>
        </w:rPr>
        <w:t xml:space="preserve"> Controllable positive exchange bias via redox-driven oxygen migration. </w:t>
      </w:r>
      <w:r w:rsidRPr="004B174D">
        <w:rPr>
          <w:rFonts w:ascii="Times New Roman" w:hAnsi="Times New Roman" w:cs="Times New Roman"/>
          <w:i/>
          <w:iCs/>
          <w:noProof/>
          <w:sz w:val="20"/>
          <w:szCs w:val="24"/>
        </w:rPr>
        <w:t>Nat. Commun.</w:t>
      </w:r>
      <w:r w:rsidRPr="004B174D">
        <w:rPr>
          <w:rFonts w:ascii="Times New Roman" w:hAnsi="Times New Roman" w:cs="Times New Roman"/>
          <w:noProof/>
          <w:sz w:val="20"/>
          <w:szCs w:val="24"/>
        </w:rPr>
        <w:t xml:space="preserve"> </w:t>
      </w:r>
      <w:r w:rsidRPr="004B174D">
        <w:rPr>
          <w:rFonts w:ascii="Times New Roman" w:hAnsi="Times New Roman" w:cs="Times New Roman"/>
          <w:b/>
          <w:bCs/>
          <w:noProof/>
          <w:sz w:val="20"/>
          <w:szCs w:val="24"/>
        </w:rPr>
        <w:t>7,</w:t>
      </w:r>
      <w:r w:rsidRPr="004B174D">
        <w:rPr>
          <w:rFonts w:ascii="Times New Roman" w:hAnsi="Times New Roman" w:cs="Times New Roman"/>
          <w:noProof/>
          <w:sz w:val="20"/>
          <w:szCs w:val="24"/>
        </w:rPr>
        <w:t xml:space="preserve"> 11050 (2016).</w:t>
      </w:r>
    </w:p>
    <w:p w14:paraId="28194649" w14:textId="77777777" w:rsidR="004B174D" w:rsidRPr="004B174D" w:rsidRDefault="004B174D" w:rsidP="004B174D">
      <w:pPr>
        <w:widowControl w:val="0"/>
        <w:autoSpaceDE w:val="0"/>
        <w:autoSpaceDN w:val="0"/>
        <w:adjustRightInd w:val="0"/>
        <w:spacing w:line="240" w:lineRule="auto"/>
        <w:ind w:left="640" w:hanging="640"/>
        <w:rPr>
          <w:rFonts w:ascii="Times New Roman" w:hAnsi="Times New Roman" w:cs="Times New Roman"/>
          <w:noProof/>
          <w:sz w:val="20"/>
          <w:szCs w:val="24"/>
        </w:rPr>
      </w:pPr>
      <w:r w:rsidRPr="004B174D">
        <w:rPr>
          <w:rFonts w:ascii="Times New Roman" w:hAnsi="Times New Roman" w:cs="Times New Roman"/>
          <w:noProof/>
          <w:sz w:val="20"/>
          <w:szCs w:val="24"/>
        </w:rPr>
        <w:t>10.</w:t>
      </w:r>
      <w:r w:rsidRPr="004B174D">
        <w:rPr>
          <w:rFonts w:ascii="Times New Roman" w:hAnsi="Times New Roman" w:cs="Times New Roman"/>
          <w:noProof/>
          <w:sz w:val="20"/>
          <w:szCs w:val="24"/>
        </w:rPr>
        <w:tab/>
        <w:t xml:space="preserve">Grutter, A. J. </w:t>
      </w:r>
      <w:r w:rsidRPr="004B174D">
        <w:rPr>
          <w:rFonts w:ascii="Times New Roman" w:hAnsi="Times New Roman" w:cs="Times New Roman"/>
          <w:i/>
          <w:iCs/>
          <w:noProof/>
          <w:sz w:val="20"/>
          <w:szCs w:val="24"/>
        </w:rPr>
        <w:t>et al.</w:t>
      </w:r>
      <w:r w:rsidRPr="004B174D">
        <w:rPr>
          <w:rFonts w:ascii="Times New Roman" w:hAnsi="Times New Roman" w:cs="Times New Roman"/>
          <w:noProof/>
          <w:sz w:val="20"/>
          <w:szCs w:val="24"/>
        </w:rPr>
        <w:t xml:space="preserve"> Reversible control of magnetism in La</w:t>
      </w:r>
      <w:r w:rsidRPr="004B174D">
        <w:rPr>
          <w:rFonts w:ascii="Times New Roman" w:hAnsi="Times New Roman" w:cs="Times New Roman"/>
          <w:noProof/>
          <w:sz w:val="20"/>
          <w:szCs w:val="24"/>
          <w:vertAlign w:val="subscript"/>
        </w:rPr>
        <w:t>0.67</w:t>
      </w:r>
      <w:r w:rsidRPr="004B174D">
        <w:rPr>
          <w:rFonts w:ascii="Times New Roman" w:hAnsi="Times New Roman" w:cs="Times New Roman"/>
          <w:noProof/>
          <w:sz w:val="20"/>
          <w:szCs w:val="24"/>
        </w:rPr>
        <w:t>Sr</w:t>
      </w:r>
      <w:r w:rsidRPr="004B174D">
        <w:rPr>
          <w:rFonts w:ascii="Times New Roman" w:hAnsi="Times New Roman" w:cs="Times New Roman"/>
          <w:noProof/>
          <w:sz w:val="20"/>
          <w:szCs w:val="24"/>
          <w:vertAlign w:val="subscript"/>
        </w:rPr>
        <w:t>0.33</w:t>
      </w:r>
      <w:r w:rsidRPr="004B174D">
        <w:rPr>
          <w:rFonts w:ascii="Times New Roman" w:hAnsi="Times New Roman" w:cs="Times New Roman"/>
          <w:noProof/>
          <w:sz w:val="20"/>
          <w:szCs w:val="24"/>
        </w:rPr>
        <w:t>MnO</w:t>
      </w:r>
      <w:r w:rsidRPr="004B174D">
        <w:rPr>
          <w:rFonts w:ascii="Times New Roman" w:hAnsi="Times New Roman" w:cs="Times New Roman"/>
          <w:noProof/>
          <w:sz w:val="20"/>
          <w:szCs w:val="24"/>
          <w:vertAlign w:val="subscript"/>
        </w:rPr>
        <w:t>3</w:t>
      </w:r>
      <w:r w:rsidRPr="004B174D">
        <w:rPr>
          <w:rFonts w:ascii="Times New Roman" w:hAnsi="Times New Roman" w:cs="Times New Roman"/>
          <w:noProof/>
          <w:sz w:val="20"/>
          <w:szCs w:val="24"/>
        </w:rPr>
        <w:t xml:space="preserve"> through chemically-induced oxygen migration. </w:t>
      </w:r>
      <w:r w:rsidRPr="004B174D">
        <w:rPr>
          <w:rFonts w:ascii="Times New Roman" w:hAnsi="Times New Roman" w:cs="Times New Roman"/>
          <w:i/>
          <w:iCs/>
          <w:noProof/>
          <w:sz w:val="20"/>
          <w:szCs w:val="24"/>
        </w:rPr>
        <w:t>Appl. Phys. Lett.</w:t>
      </w:r>
      <w:r w:rsidRPr="004B174D">
        <w:rPr>
          <w:rFonts w:ascii="Times New Roman" w:hAnsi="Times New Roman" w:cs="Times New Roman"/>
          <w:noProof/>
          <w:sz w:val="20"/>
          <w:szCs w:val="24"/>
        </w:rPr>
        <w:t xml:space="preserve"> </w:t>
      </w:r>
      <w:r w:rsidRPr="004B174D">
        <w:rPr>
          <w:rFonts w:ascii="Times New Roman" w:hAnsi="Times New Roman" w:cs="Times New Roman"/>
          <w:b/>
          <w:bCs/>
          <w:noProof/>
          <w:sz w:val="20"/>
          <w:szCs w:val="24"/>
        </w:rPr>
        <w:t>108,</w:t>
      </w:r>
      <w:r w:rsidRPr="004B174D">
        <w:rPr>
          <w:rFonts w:ascii="Times New Roman" w:hAnsi="Times New Roman" w:cs="Times New Roman"/>
          <w:noProof/>
          <w:sz w:val="20"/>
          <w:szCs w:val="24"/>
        </w:rPr>
        <w:t xml:space="preserve"> 082405 (2016).</w:t>
      </w:r>
    </w:p>
    <w:p w14:paraId="6CAA2134" w14:textId="77777777" w:rsidR="004B174D" w:rsidRPr="004B174D" w:rsidRDefault="004B174D" w:rsidP="004B174D">
      <w:pPr>
        <w:widowControl w:val="0"/>
        <w:autoSpaceDE w:val="0"/>
        <w:autoSpaceDN w:val="0"/>
        <w:adjustRightInd w:val="0"/>
        <w:spacing w:line="240" w:lineRule="auto"/>
        <w:ind w:left="640" w:hanging="640"/>
        <w:rPr>
          <w:rFonts w:ascii="Times New Roman" w:hAnsi="Times New Roman" w:cs="Times New Roman"/>
          <w:noProof/>
          <w:sz w:val="20"/>
          <w:szCs w:val="24"/>
        </w:rPr>
      </w:pPr>
      <w:r w:rsidRPr="004B174D">
        <w:rPr>
          <w:rFonts w:ascii="Times New Roman" w:hAnsi="Times New Roman" w:cs="Times New Roman"/>
          <w:noProof/>
          <w:sz w:val="20"/>
          <w:szCs w:val="24"/>
        </w:rPr>
        <w:t>11.</w:t>
      </w:r>
      <w:r w:rsidRPr="004B174D">
        <w:rPr>
          <w:rFonts w:ascii="Times New Roman" w:hAnsi="Times New Roman" w:cs="Times New Roman"/>
          <w:noProof/>
          <w:sz w:val="20"/>
          <w:szCs w:val="24"/>
        </w:rPr>
        <w:tab/>
        <w:t xml:space="preserve">Gilbert, D. A. </w:t>
      </w:r>
      <w:r w:rsidRPr="004B174D">
        <w:rPr>
          <w:rFonts w:ascii="Times New Roman" w:hAnsi="Times New Roman" w:cs="Times New Roman"/>
          <w:i/>
          <w:iCs/>
          <w:noProof/>
          <w:sz w:val="20"/>
          <w:szCs w:val="24"/>
        </w:rPr>
        <w:t>et al.</w:t>
      </w:r>
      <w:r w:rsidRPr="004B174D">
        <w:rPr>
          <w:rFonts w:ascii="Times New Roman" w:hAnsi="Times New Roman" w:cs="Times New Roman"/>
          <w:noProof/>
          <w:sz w:val="20"/>
          <w:szCs w:val="24"/>
        </w:rPr>
        <w:t xml:space="preserve"> Structural and magnetic depth profiles of magneto-ionic heterostructures beyond the interface limit. </w:t>
      </w:r>
      <w:r w:rsidRPr="004B174D">
        <w:rPr>
          <w:rFonts w:ascii="Times New Roman" w:hAnsi="Times New Roman" w:cs="Times New Roman"/>
          <w:i/>
          <w:iCs/>
          <w:noProof/>
          <w:sz w:val="20"/>
          <w:szCs w:val="24"/>
        </w:rPr>
        <w:t>Nat. Commun.</w:t>
      </w:r>
      <w:r w:rsidRPr="004B174D">
        <w:rPr>
          <w:rFonts w:ascii="Times New Roman" w:hAnsi="Times New Roman" w:cs="Times New Roman"/>
          <w:noProof/>
          <w:sz w:val="20"/>
          <w:szCs w:val="24"/>
        </w:rPr>
        <w:t xml:space="preserve"> </w:t>
      </w:r>
      <w:r w:rsidRPr="004B174D">
        <w:rPr>
          <w:rFonts w:ascii="Times New Roman" w:hAnsi="Times New Roman" w:cs="Times New Roman"/>
          <w:b/>
          <w:bCs/>
          <w:noProof/>
          <w:sz w:val="20"/>
          <w:szCs w:val="24"/>
        </w:rPr>
        <w:t>7,</w:t>
      </w:r>
      <w:r w:rsidRPr="004B174D">
        <w:rPr>
          <w:rFonts w:ascii="Times New Roman" w:hAnsi="Times New Roman" w:cs="Times New Roman"/>
          <w:noProof/>
          <w:sz w:val="20"/>
          <w:szCs w:val="24"/>
        </w:rPr>
        <w:t xml:space="preserve"> 12264 (2016).</w:t>
      </w:r>
    </w:p>
    <w:p w14:paraId="55C8BB0E" w14:textId="77777777" w:rsidR="004B174D" w:rsidRPr="004B174D" w:rsidRDefault="004B174D" w:rsidP="004B174D">
      <w:pPr>
        <w:widowControl w:val="0"/>
        <w:autoSpaceDE w:val="0"/>
        <w:autoSpaceDN w:val="0"/>
        <w:adjustRightInd w:val="0"/>
        <w:spacing w:line="240" w:lineRule="auto"/>
        <w:ind w:left="640" w:hanging="640"/>
        <w:rPr>
          <w:rFonts w:ascii="Times New Roman" w:hAnsi="Times New Roman" w:cs="Times New Roman"/>
          <w:noProof/>
          <w:sz w:val="20"/>
          <w:szCs w:val="24"/>
        </w:rPr>
      </w:pPr>
      <w:r w:rsidRPr="004B174D">
        <w:rPr>
          <w:rFonts w:ascii="Times New Roman" w:hAnsi="Times New Roman" w:cs="Times New Roman"/>
          <w:noProof/>
          <w:sz w:val="20"/>
          <w:szCs w:val="24"/>
        </w:rPr>
        <w:t>12.</w:t>
      </w:r>
      <w:r w:rsidRPr="004B174D">
        <w:rPr>
          <w:rFonts w:ascii="Times New Roman" w:hAnsi="Times New Roman" w:cs="Times New Roman"/>
          <w:noProof/>
          <w:sz w:val="20"/>
          <w:szCs w:val="24"/>
        </w:rPr>
        <w:tab/>
        <w:t xml:space="preserve">Shen, G. J., Lam, C. C., Chow, J. C. L. &amp; Tang, S. T. Twin formation due to irradiation of energetic electron beam in high-temperature superconductors of In- and Sb-doped YBCO. </w:t>
      </w:r>
      <w:r w:rsidRPr="004B174D">
        <w:rPr>
          <w:rFonts w:ascii="Times New Roman" w:hAnsi="Times New Roman" w:cs="Times New Roman"/>
          <w:i/>
          <w:iCs/>
          <w:noProof/>
          <w:sz w:val="20"/>
          <w:szCs w:val="24"/>
        </w:rPr>
        <w:t>Phys. C Supercond. its Appl.</w:t>
      </w:r>
      <w:r w:rsidRPr="004B174D">
        <w:rPr>
          <w:rFonts w:ascii="Times New Roman" w:hAnsi="Times New Roman" w:cs="Times New Roman"/>
          <w:noProof/>
          <w:sz w:val="20"/>
          <w:szCs w:val="24"/>
        </w:rPr>
        <w:t xml:space="preserve"> </w:t>
      </w:r>
      <w:r w:rsidRPr="004B174D">
        <w:rPr>
          <w:rFonts w:ascii="Times New Roman" w:hAnsi="Times New Roman" w:cs="Times New Roman"/>
          <w:b/>
          <w:bCs/>
          <w:noProof/>
          <w:sz w:val="20"/>
          <w:szCs w:val="24"/>
        </w:rPr>
        <w:t>214,</w:t>
      </w:r>
      <w:r w:rsidRPr="004B174D">
        <w:rPr>
          <w:rFonts w:ascii="Times New Roman" w:hAnsi="Times New Roman" w:cs="Times New Roman"/>
          <w:noProof/>
          <w:sz w:val="20"/>
          <w:szCs w:val="24"/>
        </w:rPr>
        <w:t xml:space="preserve"> 426–434 (1993).</w:t>
      </w:r>
    </w:p>
    <w:p w14:paraId="10BCE8F9" w14:textId="77777777" w:rsidR="004B174D" w:rsidRPr="004B174D" w:rsidRDefault="004B174D" w:rsidP="004B174D">
      <w:pPr>
        <w:widowControl w:val="0"/>
        <w:autoSpaceDE w:val="0"/>
        <w:autoSpaceDN w:val="0"/>
        <w:adjustRightInd w:val="0"/>
        <w:spacing w:line="240" w:lineRule="auto"/>
        <w:ind w:left="640" w:hanging="640"/>
        <w:rPr>
          <w:rFonts w:ascii="Times New Roman" w:hAnsi="Times New Roman" w:cs="Times New Roman"/>
          <w:noProof/>
          <w:sz w:val="20"/>
          <w:szCs w:val="24"/>
        </w:rPr>
      </w:pPr>
      <w:r w:rsidRPr="004B174D">
        <w:rPr>
          <w:rFonts w:ascii="Times New Roman" w:hAnsi="Times New Roman" w:cs="Times New Roman"/>
          <w:noProof/>
          <w:sz w:val="20"/>
          <w:szCs w:val="24"/>
        </w:rPr>
        <w:t>13.</w:t>
      </w:r>
      <w:r w:rsidRPr="004B174D">
        <w:rPr>
          <w:rFonts w:ascii="Times New Roman" w:hAnsi="Times New Roman" w:cs="Times New Roman"/>
          <w:noProof/>
          <w:sz w:val="20"/>
          <w:szCs w:val="24"/>
        </w:rPr>
        <w:tab/>
        <w:t>Muller, J. H., Mertin, W. &amp; Gruehn, R. Oxygen mobility in YBa</w:t>
      </w:r>
      <w:r w:rsidRPr="004B174D">
        <w:rPr>
          <w:rFonts w:ascii="Times New Roman" w:hAnsi="Times New Roman" w:cs="Times New Roman"/>
          <w:noProof/>
          <w:sz w:val="20"/>
          <w:szCs w:val="24"/>
          <w:vertAlign w:val="subscript"/>
        </w:rPr>
        <w:t>2</w:t>
      </w:r>
      <w:r w:rsidRPr="004B174D">
        <w:rPr>
          <w:rFonts w:ascii="Times New Roman" w:hAnsi="Times New Roman" w:cs="Times New Roman"/>
          <w:noProof/>
          <w:sz w:val="20"/>
          <w:szCs w:val="24"/>
        </w:rPr>
        <w:t>Cu</w:t>
      </w:r>
      <w:r w:rsidRPr="004B174D">
        <w:rPr>
          <w:rFonts w:ascii="Times New Roman" w:hAnsi="Times New Roman" w:cs="Times New Roman"/>
          <w:noProof/>
          <w:sz w:val="20"/>
          <w:szCs w:val="24"/>
          <w:vertAlign w:val="subscript"/>
        </w:rPr>
        <w:t>3</w:t>
      </w:r>
      <w:r w:rsidRPr="004B174D">
        <w:rPr>
          <w:rFonts w:ascii="Times New Roman" w:hAnsi="Times New Roman" w:cs="Times New Roman"/>
          <w:noProof/>
          <w:sz w:val="20"/>
          <w:szCs w:val="24"/>
        </w:rPr>
        <w:t>O</w:t>
      </w:r>
      <w:r w:rsidRPr="004B174D">
        <w:rPr>
          <w:rFonts w:ascii="Times New Roman" w:hAnsi="Times New Roman" w:cs="Times New Roman"/>
          <w:noProof/>
          <w:sz w:val="20"/>
          <w:szCs w:val="24"/>
          <w:vertAlign w:val="subscript"/>
        </w:rPr>
        <w:t>7-x</w:t>
      </w:r>
      <w:r w:rsidRPr="004B174D">
        <w:rPr>
          <w:rFonts w:ascii="Times New Roman" w:hAnsi="Times New Roman" w:cs="Times New Roman"/>
          <w:noProof/>
          <w:sz w:val="20"/>
          <w:szCs w:val="24"/>
        </w:rPr>
        <w:t xml:space="preserve">: A TEM and HRTEM investigation. </w:t>
      </w:r>
      <w:r w:rsidRPr="004B174D">
        <w:rPr>
          <w:rFonts w:ascii="Times New Roman" w:hAnsi="Times New Roman" w:cs="Times New Roman"/>
          <w:i/>
          <w:iCs/>
          <w:noProof/>
          <w:sz w:val="20"/>
          <w:szCs w:val="24"/>
        </w:rPr>
        <w:t>Supercond. Sci. Technol.</w:t>
      </w:r>
      <w:r w:rsidRPr="004B174D">
        <w:rPr>
          <w:rFonts w:ascii="Times New Roman" w:hAnsi="Times New Roman" w:cs="Times New Roman"/>
          <w:noProof/>
          <w:sz w:val="20"/>
          <w:szCs w:val="24"/>
        </w:rPr>
        <w:t xml:space="preserve"> </w:t>
      </w:r>
      <w:r w:rsidRPr="004B174D">
        <w:rPr>
          <w:rFonts w:ascii="Times New Roman" w:hAnsi="Times New Roman" w:cs="Times New Roman"/>
          <w:b/>
          <w:bCs/>
          <w:noProof/>
          <w:sz w:val="20"/>
          <w:szCs w:val="24"/>
        </w:rPr>
        <w:t>3,</w:t>
      </w:r>
      <w:r w:rsidRPr="004B174D">
        <w:rPr>
          <w:rFonts w:ascii="Times New Roman" w:hAnsi="Times New Roman" w:cs="Times New Roman"/>
          <w:noProof/>
          <w:sz w:val="20"/>
          <w:szCs w:val="24"/>
        </w:rPr>
        <w:t xml:space="preserve"> 273–281 (1990).</w:t>
      </w:r>
    </w:p>
    <w:p w14:paraId="3A42469D" w14:textId="77777777" w:rsidR="004B174D" w:rsidRPr="004B174D" w:rsidRDefault="004B174D" w:rsidP="004B174D">
      <w:pPr>
        <w:widowControl w:val="0"/>
        <w:autoSpaceDE w:val="0"/>
        <w:autoSpaceDN w:val="0"/>
        <w:adjustRightInd w:val="0"/>
        <w:spacing w:line="240" w:lineRule="auto"/>
        <w:ind w:left="640" w:hanging="640"/>
        <w:rPr>
          <w:rFonts w:ascii="Times New Roman" w:hAnsi="Times New Roman" w:cs="Times New Roman"/>
          <w:noProof/>
          <w:sz w:val="20"/>
          <w:szCs w:val="24"/>
        </w:rPr>
      </w:pPr>
      <w:r w:rsidRPr="004B174D">
        <w:rPr>
          <w:rFonts w:ascii="Times New Roman" w:hAnsi="Times New Roman" w:cs="Times New Roman"/>
          <w:noProof/>
          <w:sz w:val="20"/>
          <w:szCs w:val="24"/>
        </w:rPr>
        <w:t>14.</w:t>
      </w:r>
      <w:r w:rsidRPr="004B174D">
        <w:rPr>
          <w:rFonts w:ascii="Times New Roman" w:hAnsi="Times New Roman" w:cs="Times New Roman"/>
          <w:noProof/>
          <w:sz w:val="20"/>
          <w:szCs w:val="24"/>
        </w:rPr>
        <w:tab/>
        <w:t xml:space="preserve">Lorenz, M. </w:t>
      </w:r>
      <w:r w:rsidRPr="004B174D">
        <w:rPr>
          <w:rFonts w:ascii="Times New Roman" w:hAnsi="Times New Roman" w:cs="Times New Roman"/>
          <w:i/>
          <w:iCs/>
          <w:noProof/>
          <w:sz w:val="20"/>
          <w:szCs w:val="24"/>
        </w:rPr>
        <w:t>et al.</w:t>
      </w:r>
      <w:r w:rsidRPr="004B174D">
        <w:rPr>
          <w:rFonts w:ascii="Times New Roman" w:hAnsi="Times New Roman" w:cs="Times New Roman"/>
          <w:noProof/>
          <w:sz w:val="20"/>
          <w:szCs w:val="24"/>
        </w:rPr>
        <w:t xml:space="preserve"> High-quality Y-Ba-Cu-O thin films by PLD-ready for market applications. </w:t>
      </w:r>
      <w:r w:rsidRPr="004B174D">
        <w:rPr>
          <w:rFonts w:ascii="Times New Roman" w:hAnsi="Times New Roman" w:cs="Times New Roman"/>
          <w:i/>
          <w:iCs/>
          <w:noProof/>
          <w:sz w:val="20"/>
          <w:szCs w:val="24"/>
        </w:rPr>
        <w:t>IEEE Trans. Appiled Supercond.</w:t>
      </w:r>
      <w:r w:rsidRPr="004B174D">
        <w:rPr>
          <w:rFonts w:ascii="Times New Roman" w:hAnsi="Times New Roman" w:cs="Times New Roman"/>
          <w:noProof/>
          <w:sz w:val="20"/>
          <w:szCs w:val="24"/>
        </w:rPr>
        <w:t xml:space="preserve"> </w:t>
      </w:r>
      <w:r w:rsidRPr="004B174D">
        <w:rPr>
          <w:rFonts w:ascii="Times New Roman" w:hAnsi="Times New Roman" w:cs="Times New Roman"/>
          <w:b/>
          <w:bCs/>
          <w:noProof/>
          <w:sz w:val="20"/>
          <w:szCs w:val="24"/>
        </w:rPr>
        <w:t>11,</w:t>
      </w:r>
      <w:r w:rsidRPr="004B174D">
        <w:rPr>
          <w:rFonts w:ascii="Times New Roman" w:hAnsi="Times New Roman" w:cs="Times New Roman"/>
          <w:noProof/>
          <w:sz w:val="20"/>
          <w:szCs w:val="24"/>
        </w:rPr>
        <w:t xml:space="preserve"> 3209–3212 (2001).</w:t>
      </w:r>
    </w:p>
    <w:p w14:paraId="1B9BCAAE" w14:textId="77777777" w:rsidR="004B174D" w:rsidRPr="004B174D" w:rsidRDefault="004B174D" w:rsidP="004B174D">
      <w:pPr>
        <w:widowControl w:val="0"/>
        <w:autoSpaceDE w:val="0"/>
        <w:autoSpaceDN w:val="0"/>
        <w:adjustRightInd w:val="0"/>
        <w:spacing w:line="240" w:lineRule="auto"/>
        <w:ind w:left="640" w:hanging="640"/>
        <w:rPr>
          <w:rFonts w:ascii="Times New Roman" w:hAnsi="Times New Roman" w:cs="Times New Roman"/>
          <w:noProof/>
          <w:sz w:val="20"/>
          <w:szCs w:val="24"/>
        </w:rPr>
      </w:pPr>
      <w:r w:rsidRPr="004B174D">
        <w:rPr>
          <w:rFonts w:ascii="Times New Roman" w:hAnsi="Times New Roman" w:cs="Times New Roman"/>
          <w:noProof/>
          <w:sz w:val="20"/>
          <w:szCs w:val="24"/>
        </w:rPr>
        <w:t>15.</w:t>
      </w:r>
      <w:r w:rsidRPr="004B174D">
        <w:rPr>
          <w:rFonts w:ascii="Times New Roman" w:hAnsi="Times New Roman" w:cs="Times New Roman"/>
          <w:noProof/>
          <w:sz w:val="20"/>
          <w:szCs w:val="24"/>
        </w:rPr>
        <w:tab/>
        <w:t xml:space="preserve">Phillips, J. M. Substrate selection for high-temperature superconducting thin films. </w:t>
      </w:r>
      <w:r w:rsidRPr="004B174D">
        <w:rPr>
          <w:rFonts w:ascii="Times New Roman" w:hAnsi="Times New Roman" w:cs="Times New Roman"/>
          <w:i/>
          <w:iCs/>
          <w:noProof/>
          <w:sz w:val="20"/>
          <w:szCs w:val="24"/>
        </w:rPr>
        <w:t>J. Appl. Phys.</w:t>
      </w:r>
      <w:r w:rsidRPr="004B174D">
        <w:rPr>
          <w:rFonts w:ascii="Times New Roman" w:hAnsi="Times New Roman" w:cs="Times New Roman"/>
          <w:noProof/>
          <w:sz w:val="20"/>
          <w:szCs w:val="24"/>
        </w:rPr>
        <w:t xml:space="preserve"> </w:t>
      </w:r>
      <w:r w:rsidRPr="004B174D">
        <w:rPr>
          <w:rFonts w:ascii="Times New Roman" w:hAnsi="Times New Roman" w:cs="Times New Roman"/>
          <w:b/>
          <w:bCs/>
          <w:noProof/>
          <w:sz w:val="20"/>
          <w:szCs w:val="24"/>
        </w:rPr>
        <w:t>79,</w:t>
      </w:r>
      <w:r w:rsidRPr="004B174D">
        <w:rPr>
          <w:rFonts w:ascii="Times New Roman" w:hAnsi="Times New Roman" w:cs="Times New Roman"/>
          <w:noProof/>
          <w:sz w:val="20"/>
          <w:szCs w:val="24"/>
        </w:rPr>
        <w:t xml:space="preserve"> 1829–1848 (1996).</w:t>
      </w:r>
    </w:p>
    <w:p w14:paraId="42BB404A" w14:textId="77777777" w:rsidR="004B174D" w:rsidRPr="004B174D" w:rsidRDefault="004B174D" w:rsidP="004B174D">
      <w:pPr>
        <w:widowControl w:val="0"/>
        <w:autoSpaceDE w:val="0"/>
        <w:autoSpaceDN w:val="0"/>
        <w:adjustRightInd w:val="0"/>
        <w:spacing w:line="240" w:lineRule="auto"/>
        <w:ind w:left="640" w:hanging="640"/>
        <w:rPr>
          <w:rFonts w:ascii="Times New Roman" w:hAnsi="Times New Roman" w:cs="Times New Roman"/>
          <w:noProof/>
          <w:sz w:val="20"/>
          <w:szCs w:val="24"/>
        </w:rPr>
      </w:pPr>
      <w:r w:rsidRPr="004B174D">
        <w:rPr>
          <w:rFonts w:ascii="Times New Roman" w:hAnsi="Times New Roman" w:cs="Times New Roman"/>
          <w:noProof/>
          <w:sz w:val="20"/>
          <w:szCs w:val="24"/>
        </w:rPr>
        <w:t>16.</w:t>
      </w:r>
      <w:r w:rsidRPr="004B174D">
        <w:rPr>
          <w:rFonts w:ascii="Times New Roman" w:hAnsi="Times New Roman" w:cs="Times New Roman"/>
          <w:noProof/>
          <w:sz w:val="20"/>
          <w:szCs w:val="24"/>
        </w:rPr>
        <w:tab/>
        <w:t>Budai, J. D., Feenstra, R. &amp; Boatner, L. A. X-ray study of in-plane epitaxy of YBa</w:t>
      </w:r>
      <w:r w:rsidRPr="004B174D">
        <w:rPr>
          <w:rFonts w:ascii="Times New Roman" w:hAnsi="Times New Roman" w:cs="Times New Roman"/>
          <w:noProof/>
          <w:sz w:val="20"/>
          <w:szCs w:val="24"/>
          <w:vertAlign w:val="subscript"/>
        </w:rPr>
        <w:t>2</w:t>
      </w:r>
      <w:r w:rsidRPr="004B174D">
        <w:rPr>
          <w:rFonts w:ascii="Times New Roman" w:hAnsi="Times New Roman" w:cs="Times New Roman"/>
          <w:noProof/>
          <w:sz w:val="20"/>
          <w:szCs w:val="24"/>
        </w:rPr>
        <w:t>Cu</w:t>
      </w:r>
      <w:r w:rsidRPr="004B174D">
        <w:rPr>
          <w:rFonts w:ascii="Times New Roman" w:hAnsi="Times New Roman" w:cs="Times New Roman"/>
          <w:noProof/>
          <w:sz w:val="20"/>
          <w:szCs w:val="24"/>
          <w:vertAlign w:val="subscript"/>
        </w:rPr>
        <w:t>3</w:t>
      </w:r>
      <w:r w:rsidRPr="004B174D">
        <w:rPr>
          <w:rFonts w:ascii="Times New Roman" w:hAnsi="Times New Roman" w:cs="Times New Roman"/>
          <w:noProof/>
          <w:sz w:val="20"/>
          <w:szCs w:val="24"/>
        </w:rPr>
        <w:t>O</w:t>
      </w:r>
      <w:r w:rsidRPr="004B174D">
        <w:rPr>
          <w:rFonts w:ascii="Times New Roman" w:hAnsi="Times New Roman" w:cs="Times New Roman"/>
          <w:noProof/>
          <w:sz w:val="20"/>
          <w:szCs w:val="24"/>
          <w:vertAlign w:val="subscript"/>
        </w:rPr>
        <w:t>x</w:t>
      </w:r>
      <w:r w:rsidRPr="004B174D">
        <w:rPr>
          <w:rFonts w:ascii="Times New Roman" w:hAnsi="Times New Roman" w:cs="Times New Roman"/>
          <w:noProof/>
          <w:sz w:val="20"/>
          <w:szCs w:val="24"/>
        </w:rPr>
        <w:t xml:space="preserve"> thin films. </w:t>
      </w:r>
      <w:r w:rsidRPr="004B174D">
        <w:rPr>
          <w:rFonts w:ascii="Times New Roman" w:hAnsi="Times New Roman" w:cs="Times New Roman"/>
          <w:i/>
          <w:iCs/>
          <w:noProof/>
          <w:sz w:val="20"/>
          <w:szCs w:val="24"/>
        </w:rPr>
        <w:t>Phys. Rev. B</w:t>
      </w:r>
      <w:r w:rsidRPr="004B174D">
        <w:rPr>
          <w:rFonts w:ascii="Times New Roman" w:hAnsi="Times New Roman" w:cs="Times New Roman"/>
          <w:noProof/>
          <w:sz w:val="20"/>
          <w:szCs w:val="24"/>
        </w:rPr>
        <w:t xml:space="preserve"> </w:t>
      </w:r>
      <w:r w:rsidRPr="004B174D">
        <w:rPr>
          <w:rFonts w:ascii="Times New Roman" w:hAnsi="Times New Roman" w:cs="Times New Roman"/>
          <w:b/>
          <w:bCs/>
          <w:noProof/>
          <w:sz w:val="20"/>
          <w:szCs w:val="24"/>
        </w:rPr>
        <w:t>39,</w:t>
      </w:r>
      <w:r w:rsidRPr="004B174D">
        <w:rPr>
          <w:rFonts w:ascii="Times New Roman" w:hAnsi="Times New Roman" w:cs="Times New Roman"/>
          <w:noProof/>
          <w:sz w:val="20"/>
          <w:szCs w:val="24"/>
        </w:rPr>
        <w:t xml:space="preserve"> 12355–12358 (1989).</w:t>
      </w:r>
    </w:p>
    <w:p w14:paraId="249E30E0" w14:textId="77777777" w:rsidR="004B174D" w:rsidRPr="004B174D" w:rsidRDefault="004B174D" w:rsidP="004B174D">
      <w:pPr>
        <w:widowControl w:val="0"/>
        <w:autoSpaceDE w:val="0"/>
        <w:autoSpaceDN w:val="0"/>
        <w:adjustRightInd w:val="0"/>
        <w:spacing w:line="240" w:lineRule="auto"/>
        <w:ind w:left="640" w:hanging="640"/>
        <w:rPr>
          <w:rFonts w:ascii="Times New Roman" w:hAnsi="Times New Roman" w:cs="Times New Roman"/>
          <w:noProof/>
          <w:sz w:val="20"/>
          <w:szCs w:val="24"/>
        </w:rPr>
      </w:pPr>
      <w:r w:rsidRPr="004B174D">
        <w:rPr>
          <w:rFonts w:ascii="Times New Roman" w:hAnsi="Times New Roman" w:cs="Times New Roman"/>
          <w:noProof/>
          <w:sz w:val="20"/>
          <w:szCs w:val="24"/>
        </w:rPr>
        <w:t>17.</w:t>
      </w:r>
      <w:r w:rsidRPr="004B174D">
        <w:rPr>
          <w:rFonts w:ascii="Times New Roman" w:hAnsi="Times New Roman" w:cs="Times New Roman"/>
          <w:noProof/>
          <w:sz w:val="20"/>
          <w:szCs w:val="24"/>
        </w:rPr>
        <w:tab/>
        <w:t>Zhai, H. Y. &amp; Chu, W. K. Effect of interfacial strain on critical temperature of YBa</w:t>
      </w:r>
      <w:r w:rsidRPr="004B174D">
        <w:rPr>
          <w:rFonts w:ascii="Times New Roman" w:hAnsi="Times New Roman" w:cs="Times New Roman"/>
          <w:noProof/>
          <w:sz w:val="20"/>
          <w:szCs w:val="24"/>
          <w:vertAlign w:val="subscript"/>
        </w:rPr>
        <w:t>2</w:t>
      </w:r>
      <w:r w:rsidRPr="004B174D">
        <w:rPr>
          <w:rFonts w:ascii="Times New Roman" w:hAnsi="Times New Roman" w:cs="Times New Roman"/>
          <w:noProof/>
          <w:sz w:val="20"/>
          <w:szCs w:val="24"/>
        </w:rPr>
        <w:t>Cu</w:t>
      </w:r>
      <w:r w:rsidRPr="004B174D">
        <w:rPr>
          <w:rFonts w:ascii="Times New Roman" w:hAnsi="Times New Roman" w:cs="Times New Roman"/>
          <w:noProof/>
          <w:sz w:val="20"/>
          <w:szCs w:val="24"/>
          <w:vertAlign w:val="subscript"/>
        </w:rPr>
        <w:t>3</w:t>
      </w:r>
      <w:r w:rsidRPr="004B174D">
        <w:rPr>
          <w:rFonts w:ascii="Times New Roman" w:hAnsi="Times New Roman" w:cs="Times New Roman"/>
          <w:noProof/>
          <w:sz w:val="20"/>
          <w:szCs w:val="24"/>
        </w:rPr>
        <w:t>O</w:t>
      </w:r>
      <w:r w:rsidRPr="004B174D">
        <w:rPr>
          <w:rFonts w:ascii="Times New Roman" w:hAnsi="Times New Roman" w:cs="Times New Roman"/>
          <w:noProof/>
          <w:sz w:val="20"/>
          <w:szCs w:val="24"/>
          <w:vertAlign w:val="subscript"/>
        </w:rPr>
        <w:t>7-δ</w:t>
      </w:r>
      <w:r w:rsidRPr="004B174D">
        <w:rPr>
          <w:rFonts w:ascii="Times New Roman" w:hAnsi="Times New Roman" w:cs="Times New Roman"/>
          <w:noProof/>
          <w:sz w:val="20"/>
          <w:szCs w:val="24"/>
        </w:rPr>
        <w:t xml:space="preserve"> thin films. </w:t>
      </w:r>
      <w:r w:rsidRPr="004B174D">
        <w:rPr>
          <w:rFonts w:ascii="Times New Roman" w:hAnsi="Times New Roman" w:cs="Times New Roman"/>
          <w:i/>
          <w:iCs/>
          <w:noProof/>
          <w:sz w:val="20"/>
          <w:szCs w:val="24"/>
        </w:rPr>
        <w:t>Appl. Phys. Lett.</w:t>
      </w:r>
      <w:r w:rsidRPr="004B174D">
        <w:rPr>
          <w:rFonts w:ascii="Times New Roman" w:hAnsi="Times New Roman" w:cs="Times New Roman"/>
          <w:noProof/>
          <w:sz w:val="20"/>
          <w:szCs w:val="24"/>
        </w:rPr>
        <w:t xml:space="preserve"> </w:t>
      </w:r>
      <w:r w:rsidRPr="004B174D">
        <w:rPr>
          <w:rFonts w:ascii="Times New Roman" w:hAnsi="Times New Roman" w:cs="Times New Roman"/>
          <w:b/>
          <w:bCs/>
          <w:noProof/>
          <w:sz w:val="20"/>
          <w:szCs w:val="24"/>
        </w:rPr>
        <w:t>76,</w:t>
      </w:r>
      <w:r w:rsidRPr="004B174D">
        <w:rPr>
          <w:rFonts w:ascii="Times New Roman" w:hAnsi="Times New Roman" w:cs="Times New Roman"/>
          <w:noProof/>
          <w:sz w:val="20"/>
          <w:szCs w:val="24"/>
        </w:rPr>
        <w:t xml:space="preserve"> 3469–3471 (2000).</w:t>
      </w:r>
    </w:p>
    <w:p w14:paraId="63C5BA9E" w14:textId="77777777" w:rsidR="004B174D" w:rsidRPr="004B174D" w:rsidRDefault="004B174D" w:rsidP="004B174D">
      <w:pPr>
        <w:widowControl w:val="0"/>
        <w:autoSpaceDE w:val="0"/>
        <w:autoSpaceDN w:val="0"/>
        <w:adjustRightInd w:val="0"/>
        <w:spacing w:line="240" w:lineRule="auto"/>
        <w:ind w:left="640" w:hanging="640"/>
        <w:rPr>
          <w:rFonts w:ascii="Times New Roman" w:hAnsi="Times New Roman" w:cs="Times New Roman"/>
          <w:noProof/>
          <w:sz w:val="20"/>
          <w:szCs w:val="24"/>
        </w:rPr>
      </w:pPr>
      <w:r w:rsidRPr="004B174D">
        <w:rPr>
          <w:rFonts w:ascii="Times New Roman" w:hAnsi="Times New Roman" w:cs="Times New Roman"/>
          <w:noProof/>
          <w:sz w:val="20"/>
          <w:szCs w:val="24"/>
        </w:rPr>
        <w:t>18.</w:t>
      </w:r>
      <w:r w:rsidRPr="004B174D">
        <w:rPr>
          <w:rFonts w:ascii="Times New Roman" w:hAnsi="Times New Roman" w:cs="Times New Roman"/>
          <w:noProof/>
          <w:sz w:val="20"/>
          <w:szCs w:val="24"/>
        </w:rPr>
        <w:tab/>
        <w:t>Calestani, G. &amp; Rizzoli, C. Crystal structure of the YBa</w:t>
      </w:r>
      <w:r w:rsidRPr="004B174D">
        <w:rPr>
          <w:rFonts w:ascii="Times New Roman" w:hAnsi="Times New Roman" w:cs="Times New Roman"/>
          <w:noProof/>
          <w:sz w:val="20"/>
          <w:szCs w:val="24"/>
          <w:vertAlign w:val="subscript"/>
        </w:rPr>
        <w:t>2</w:t>
      </w:r>
      <w:r w:rsidRPr="004B174D">
        <w:rPr>
          <w:rFonts w:ascii="Times New Roman" w:hAnsi="Times New Roman" w:cs="Times New Roman"/>
          <w:noProof/>
          <w:sz w:val="20"/>
          <w:szCs w:val="24"/>
        </w:rPr>
        <w:t>Cu</w:t>
      </w:r>
      <w:r w:rsidRPr="004B174D">
        <w:rPr>
          <w:rFonts w:ascii="Times New Roman" w:hAnsi="Times New Roman" w:cs="Times New Roman"/>
          <w:noProof/>
          <w:sz w:val="20"/>
          <w:szCs w:val="24"/>
          <w:vertAlign w:val="subscript"/>
        </w:rPr>
        <w:t>3</w:t>
      </w:r>
      <w:r w:rsidRPr="004B174D">
        <w:rPr>
          <w:rFonts w:ascii="Times New Roman" w:hAnsi="Times New Roman" w:cs="Times New Roman"/>
          <w:noProof/>
          <w:sz w:val="20"/>
          <w:szCs w:val="24"/>
        </w:rPr>
        <w:t>O</w:t>
      </w:r>
      <w:r w:rsidRPr="004B174D">
        <w:rPr>
          <w:rFonts w:ascii="Times New Roman" w:hAnsi="Times New Roman" w:cs="Times New Roman"/>
          <w:noProof/>
          <w:sz w:val="20"/>
          <w:szCs w:val="24"/>
          <w:vertAlign w:val="subscript"/>
        </w:rPr>
        <w:t>7</w:t>
      </w:r>
      <w:r w:rsidRPr="004B174D">
        <w:rPr>
          <w:rFonts w:ascii="Times New Roman" w:hAnsi="Times New Roman" w:cs="Times New Roman"/>
          <w:noProof/>
          <w:sz w:val="20"/>
          <w:szCs w:val="24"/>
        </w:rPr>
        <w:t xml:space="preserve"> superconductor by single-crystal X-ray diffraction. </w:t>
      </w:r>
      <w:r w:rsidRPr="004B174D">
        <w:rPr>
          <w:rFonts w:ascii="Times New Roman" w:hAnsi="Times New Roman" w:cs="Times New Roman"/>
          <w:i/>
          <w:iCs/>
          <w:noProof/>
          <w:sz w:val="20"/>
          <w:szCs w:val="24"/>
        </w:rPr>
        <w:t>Nature</w:t>
      </w:r>
      <w:r w:rsidRPr="004B174D">
        <w:rPr>
          <w:rFonts w:ascii="Times New Roman" w:hAnsi="Times New Roman" w:cs="Times New Roman"/>
          <w:noProof/>
          <w:sz w:val="20"/>
          <w:szCs w:val="24"/>
        </w:rPr>
        <w:t xml:space="preserve"> </w:t>
      </w:r>
      <w:r w:rsidRPr="004B174D">
        <w:rPr>
          <w:rFonts w:ascii="Times New Roman" w:hAnsi="Times New Roman" w:cs="Times New Roman"/>
          <w:b/>
          <w:bCs/>
          <w:noProof/>
          <w:sz w:val="20"/>
          <w:szCs w:val="24"/>
        </w:rPr>
        <w:t>328,</w:t>
      </w:r>
      <w:r w:rsidRPr="004B174D">
        <w:rPr>
          <w:rFonts w:ascii="Times New Roman" w:hAnsi="Times New Roman" w:cs="Times New Roman"/>
          <w:noProof/>
          <w:sz w:val="20"/>
          <w:szCs w:val="24"/>
        </w:rPr>
        <w:t xml:space="preserve"> 606–607 (1987).</w:t>
      </w:r>
    </w:p>
    <w:p w14:paraId="339536E9" w14:textId="77777777" w:rsidR="004B174D" w:rsidRPr="004B174D" w:rsidRDefault="004B174D" w:rsidP="004B174D">
      <w:pPr>
        <w:widowControl w:val="0"/>
        <w:autoSpaceDE w:val="0"/>
        <w:autoSpaceDN w:val="0"/>
        <w:adjustRightInd w:val="0"/>
        <w:spacing w:line="240" w:lineRule="auto"/>
        <w:ind w:left="640" w:hanging="640"/>
        <w:rPr>
          <w:rFonts w:ascii="Times New Roman" w:hAnsi="Times New Roman" w:cs="Times New Roman"/>
          <w:noProof/>
          <w:sz w:val="20"/>
          <w:szCs w:val="24"/>
        </w:rPr>
      </w:pPr>
      <w:r w:rsidRPr="004B174D">
        <w:rPr>
          <w:rFonts w:ascii="Times New Roman" w:hAnsi="Times New Roman" w:cs="Times New Roman"/>
          <w:noProof/>
          <w:sz w:val="20"/>
          <w:szCs w:val="24"/>
        </w:rPr>
        <w:t>19.</w:t>
      </w:r>
      <w:r w:rsidRPr="004B174D">
        <w:rPr>
          <w:rFonts w:ascii="Times New Roman" w:hAnsi="Times New Roman" w:cs="Times New Roman"/>
          <w:noProof/>
          <w:sz w:val="20"/>
          <w:szCs w:val="24"/>
        </w:rPr>
        <w:tab/>
        <w:t>Lin, W. J., Hatton, P. D., Baudenbacher, F. &amp; Santiso, J. Observation of small interfacial strains in YBa</w:t>
      </w:r>
      <w:r w:rsidRPr="004B174D">
        <w:rPr>
          <w:rFonts w:ascii="Times New Roman" w:hAnsi="Times New Roman" w:cs="Times New Roman"/>
          <w:noProof/>
          <w:sz w:val="20"/>
          <w:szCs w:val="24"/>
          <w:vertAlign w:val="subscript"/>
        </w:rPr>
        <w:t>2</w:t>
      </w:r>
      <w:r w:rsidRPr="004B174D">
        <w:rPr>
          <w:rFonts w:ascii="Times New Roman" w:hAnsi="Times New Roman" w:cs="Times New Roman"/>
          <w:noProof/>
          <w:sz w:val="20"/>
          <w:szCs w:val="24"/>
        </w:rPr>
        <w:t>Cu</w:t>
      </w:r>
      <w:r w:rsidRPr="004B174D">
        <w:rPr>
          <w:rFonts w:ascii="Times New Roman" w:hAnsi="Times New Roman" w:cs="Times New Roman"/>
          <w:noProof/>
          <w:sz w:val="20"/>
          <w:szCs w:val="24"/>
          <w:vertAlign w:val="subscript"/>
        </w:rPr>
        <w:t>3</w:t>
      </w:r>
      <w:r w:rsidRPr="004B174D">
        <w:rPr>
          <w:rFonts w:ascii="Times New Roman" w:hAnsi="Times New Roman" w:cs="Times New Roman"/>
          <w:noProof/>
          <w:sz w:val="20"/>
          <w:szCs w:val="24"/>
        </w:rPr>
        <w:t>O</w:t>
      </w:r>
      <w:r w:rsidRPr="004B174D">
        <w:rPr>
          <w:rFonts w:ascii="Times New Roman" w:hAnsi="Times New Roman" w:cs="Times New Roman"/>
          <w:noProof/>
          <w:sz w:val="20"/>
          <w:szCs w:val="24"/>
          <w:vertAlign w:val="subscript"/>
        </w:rPr>
        <w:t>x</w:t>
      </w:r>
      <w:r w:rsidRPr="004B174D">
        <w:rPr>
          <w:rFonts w:ascii="Times New Roman" w:hAnsi="Times New Roman" w:cs="Times New Roman"/>
          <w:noProof/>
          <w:sz w:val="20"/>
          <w:szCs w:val="24"/>
        </w:rPr>
        <w:t xml:space="preserve"> sub-micron-thick films grown on SrTiO</w:t>
      </w:r>
      <w:r w:rsidRPr="004B174D">
        <w:rPr>
          <w:rFonts w:ascii="Times New Roman" w:hAnsi="Times New Roman" w:cs="Times New Roman"/>
          <w:noProof/>
          <w:sz w:val="20"/>
          <w:szCs w:val="24"/>
          <w:vertAlign w:val="subscript"/>
        </w:rPr>
        <w:t>3</w:t>
      </w:r>
      <w:r w:rsidRPr="004B174D">
        <w:rPr>
          <w:rFonts w:ascii="Times New Roman" w:hAnsi="Times New Roman" w:cs="Times New Roman"/>
          <w:noProof/>
          <w:sz w:val="20"/>
          <w:szCs w:val="24"/>
        </w:rPr>
        <w:t xml:space="preserve"> substrates. </w:t>
      </w:r>
      <w:r w:rsidRPr="004B174D">
        <w:rPr>
          <w:rFonts w:ascii="Times New Roman" w:hAnsi="Times New Roman" w:cs="Times New Roman"/>
          <w:i/>
          <w:iCs/>
          <w:noProof/>
          <w:sz w:val="20"/>
          <w:szCs w:val="24"/>
        </w:rPr>
        <w:t>Appl. Phys. Lett.</w:t>
      </w:r>
      <w:r w:rsidRPr="004B174D">
        <w:rPr>
          <w:rFonts w:ascii="Times New Roman" w:hAnsi="Times New Roman" w:cs="Times New Roman"/>
          <w:noProof/>
          <w:sz w:val="20"/>
          <w:szCs w:val="24"/>
        </w:rPr>
        <w:t xml:space="preserve"> </w:t>
      </w:r>
      <w:r w:rsidRPr="004B174D">
        <w:rPr>
          <w:rFonts w:ascii="Times New Roman" w:hAnsi="Times New Roman" w:cs="Times New Roman"/>
          <w:b/>
          <w:bCs/>
          <w:noProof/>
          <w:sz w:val="20"/>
          <w:szCs w:val="24"/>
        </w:rPr>
        <w:t>72,</w:t>
      </w:r>
      <w:r w:rsidRPr="004B174D">
        <w:rPr>
          <w:rFonts w:ascii="Times New Roman" w:hAnsi="Times New Roman" w:cs="Times New Roman"/>
          <w:noProof/>
          <w:sz w:val="20"/>
          <w:szCs w:val="24"/>
        </w:rPr>
        <w:t xml:space="preserve"> 2966–2968 (1998).</w:t>
      </w:r>
    </w:p>
    <w:p w14:paraId="7E68579E" w14:textId="77777777" w:rsidR="004B174D" w:rsidRPr="004B174D" w:rsidRDefault="004B174D" w:rsidP="004B174D">
      <w:pPr>
        <w:widowControl w:val="0"/>
        <w:autoSpaceDE w:val="0"/>
        <w:autoSpaceDN w:val="0"/>
        <w:adjustRightInd w:val="0"/>
        <w:spacing w:line="240" w:lineRule="auto"/>
        <w:ind w:left="640" w:hanging="640"/>
        <w:rPr>
          <w:rFonts w:ascii="Times New Roman" w:hAnsi="Times New Roman" w:cs="Times New Roman"/>
          <w:noProof/>
          <w:sz w:val="20"/>
          <w:szCs w:val="24"/>
        </w:rPr>
      </w:pPr>
      <w:r w:rsidRPr="004B174D">
        <w:rPr>
          <w:rFonts w:ascii="Times New Roman" w:hAnsi="Times New Roman" w:cs="Times New Roman"/>
          <w:noProof/>
          <w:sz w:val="20"/>
          <w:szCs w:val="24"/>
        </w:rPr>
        <w:t>20.</w:t>
      </w:r>
      <w:r w:rsidRPr="004B174D">
        <w:rPr>
          <w:rFonts w:ascii="Times New Roman" w:hAnsi="Times New Roman" w:cs="Times New Roman"/>
          <w:noProof/>
          <w:sz w:val="20"/>
          <w:szCs w:val="24"/>
        </w:rPr>
        <w:tab/>
        <w:t>Granozio, F. M., Ricci, F., Scotti di Uccio, U. &amp; Villegier, J. C. Orthorhombic-tetragonal transition in twin-</w:t>
      </w:r>
      <w:r w:rsidRPr="004B174D">
        <w:rPr>
          <w:rFonts w:ascii="Times New Roman" w:hAnsi="Times New Roman" w:cs="Times New Roman"/>
          <w:noProof/>
          <w:sz w:val="20"/>
          <w:szCs w:val="24"/>
        </w:rPr>
        <w:lastRenderedPageBreak/>
        <w:t xml:space="preserve">free (110) YBa2Cu3O7 films. </w:t>
      </w:r>
      <w:r w:rsidRPr="004B174D">
        <w:rPr>
          <w:rFonts w:ascii="Times New Roman" w:hAnsi="Times New Roman" w:cs="Times New Roman"/>
          <w:i/>
          <w:iCs/>
          <w:noProof/>
          <w:sz w:val="20"/>
          <w:szCs w:val="24"/>
        </w:rPr>
        <w:t>Phys. Rev. B</w:t>
      </w:r>
      <w:r w:rsidRPr="004B174D">
        <w:rPr>
          <w:rFonts w:ascii="Times New Roman" w:hAnsi="Times New Roman" w:cs="Times New Roman"/>
          <w:noProof/>
          <w:sz w:val="20"/>
          <w:szCs w:val="24"/>
        </w:rPr>
        <w:t xml:space="preserve"> </w:t>
      </w:r>
      <w:r w:rsidRPr="004B174D">
        <w:rPr>
          <w:rFonts w:ascii="Times New Roman" w:hAnsi="Times New Roman" w:cs="Times New Roman"/>
          <w:b/>
          <w:bCs/>
          <w:noProof/>
          <w:sz w:val="20"/>
          <w:szCs w:val="24"/>
        </w:rPr>
        <w:t>57,</w:t>
      </w:r>
      <w:r w:rsidRPr="004B174D">
        <w:rPr>
          <w:rFonts w:ascii="Times New Roman" w:hAnsi="Times New Roman" w:cs="Times New Roman"/>
          <w:noProof/>
          <w:sz w:val="20"/>
          <w:szCs w:val="24"/>
        </w:rPr>
        <w:t xml:space="preserve"> 6–9 (1998).</w:t>
      </w:r>
    </w:p>
    <w:p w14:paraId="03F6337A" w14:textId="77777777" w:rsidR="004B174D" w:rsidRPr="004B174D" w:rsidRDefault="004B174D" w:rsidP="004B174D">
      <w:pPr>
        <w:widowControl w:val="0"/>
        <w:autoSpaceDE w:val="0"/>
        <w:autoSpaceDN w:val="0"/>
        <w:adjustRightInd w:val="0"/>
        <w:spacing w:line="240" w:lineRule="auto"/>
        <w:ind w:left="640" w:hanging="640"/>
        <w:rPr>
          <w:rFonts w:ascii="Times New Roman" w:hAnsi="Times New Roman" w:cs="Times New Roman"/>
          <w:noProof/>
          <w:sz w:val="20"/>
          <w:szCs w:val="24"/>
        </w:rPr>
      </w:pPr>
      <w:r w:rsidRPr="004B174D">
        <w:rPr>
          <w:rFonts w:ascii="Times New Roman" w:hAnsi="Times New Roman" w:cs="Times New Roman"/>
          <w:noProof/>
          <w:sz w:val="20"/>
          <w:szCs w:val="24"/>
        </w:rPr>
        <w:t>21.</w:t>
      </w:r>
      <w:r w:rsidRPr="004B174D">
        <w:rPr>
          <w:rFonts w:ascii="Times New Roman" w:hAnsi="Times New Roman" w:cs="Times New Roman"/>
          <w:noProof/>
          <w:sz w:val="20"/>
          <w:szCs w:val="24"/>
        </w:rPr>
        <w:tab/>
        <w:t>Xie, C., Budnick, J. I., Wells, B. O. &amp; Woicik, J. C. Separation of the strain and finite size effect on the ferromagnetic properties of La</w:t>
      </w:r>
      <w:r w:rsidRPr="004B174D">
        <w:rPr>
          <w:rFonts w:ascii="Times New Roman" w:hAnsi="Times New Roman" w:cs="Times New Roman"/>
          <w:noProof/>
          <w:sz w:val="20"/>
          <w:szCs w:val="24"/>
          <w:vertAlign w:val="subscript"/>
        </w:rPr>
        <w:t>0.5</w:t>
      </w:r>
      <w:r w:rsidRPr="004B174D">
        <w:rPr>
          <w:rFonts w:ascii="Times New Roman" w:hAnsi="Times New Roman" w:cs="Times New Roman"/>
          <w:noProof/>
          <w:sz w:val="20"/>
          <w:szCs w:val="24"/>
        </w:rPr>
        <w:t>Sr</w:t>
      </w:r>
      <w:r w:rsidRPr="004B174D">
        <w:rPr>
          <w:rFonts w:ascii="Times New Roman" w:hAnsi="Times New Roman" w:cs="Times New Roman"/>
          <w:noProof/>
          <w:sz w:val="20"/>
          <w:szCs w:val="24"/>
          <w:vertAlign w:val="subscript"/>
        </w:rPr>
        <w:t>0.5</w:t>
      </w:r>
      <w:r w:rsidRPr="004B174D">
        <w:rPr>
          <w:rFonts w:ascii="Times New Roman" w:hAnsi="Times New Roman" w:cs="Times New Roman"/>
          <w:noProof/>
          <w:sz w:val="20"/>
          <w:szCs w:val="24"/>
        </w:rPr>
        <w:t>CoO</w:t>
      </w:r>
      <w:r w:rsidRPr="004B174D">
        <w:rPr>
          <w:rFonts w:ascii="Times New Roman" w:hAnsi="Times New Roman" w:cs="Times New Roman"/>
          <w:noProof/>
          <w:sz w:val="20"/>
          <w:szCs w:val="24"/>
          <w:vertAlign w:val="subscript"/>
        </w:rPr>
        <w:t>3</w:t>
      </w:r>
      <w:r w:rsidRPr="004B174D">
        <w:rPr>
          <w:rFonts w:ascii="Times New Roman" w:hAnsi="Times New Roman" w:cs="Times New Roman"/>
          <w:noProof/>
          <w:sz w:val="20"/>
          <w:szCs w:val="24"/>
        </w:rPr>
        <w:t xml:space="preserve"> thin films. </w:t>
      </w:r>
      <w:r w:rsidRPr="004B174D">
        <w:rPr>
          <w:rFonts w:ascii="Times New Roman" w:hAnsi="Times New Roman" w:cs="Times New Roman"/>
          <w:i/>
          <w:iCs/>
          <w:noProof/>
          <w:sz w:val="20"/>
          <w:szCs w:val="24"/>
        </w:rPr>
        <w:t>Appl. Phys. Lett.</w:t>
      </w:r>
      <w:r w:rsidRPr="004B174D">
        <w:rPr>
          <w:rFonts w:ascii="Times New Roman" w:hAnsi="Times New Roman" w:cs="Times New Roman"/>
          <w:noProof/>
          <w:sz w:val="20"/>
          <w:szCs w:val="24"/>
        </w:rPr>
        <w:t xml:space="preserve"> </w:t>
      </w:r>
      <w:r w:rsidRPr="004B174D">
        <w:rPr>
          <w:rFonts w:ascii="Times New Roman" w:hAnsi="Times New Roman" w:cs="Times New Roman"/>
          <w:b/>
          <w:bCs/>
          <w:noProof/>
          <w:sz w:val="20"/>
          <w:szCs w:val="24"/>
        </w:rPr>
        <w:t>91,</w:t>
      </w:r>
      <w:r w:rsidRPr="004B174D">
        <w:rPr>
          <w:rFonts w:ascii="Times New Roman" w:hAnsi="Times New Roman" w:cs="Times New Roman"/>
          <w:noProof/>
          <w:sz w:val="20"/>
          <w:szCs w:val="24"/>
        </w:rPr>
        <w:t xml:space="preserve"> 172509 (2007).</w:t>
      </w:r>
    </w:p>
    <w:p w14:paraId="1721722A" w14:textId="77777777" w:rsidR="004B174D" w:rsidRPr="004B174D" w:rsidRDefault="004B174D" w:rsidP="004B174D">
      <w:pPr>
        <w:widowControl w:val="0"/>
        <w:autoSpaceDE w:val="0"/>
        <w:autoSpaceDN w:val="0"/>
        <w:adjustRightInd w:val="0"/>
        <w:spacing w:line="240" w:lineRule="auto"/>
        <w:ind w:left="640" w:hanging="640"/>
        <w:rPr>
          <w:rFonts w:ascii="Times New Roman" w:hAnsi="Times New Roman" w:cs="Times New Roman"/>
          <w:noProof/>
          <w:sz w:val="20"/>
          <w:szCs w:val="24"/>
        </w:rPr>
      </w:pPr>
      <w:r w:rsidRPr="004B174D">
        <w:rPr>
          <w:rFonts w:ascii="Times New Roman" w:hAnsi="Times New Roman" w:cs="Times New Roman"/>
          <w:noProof/>
          <w:sz w:val="20"/>
          <w:szCs w:val="24"/>
        </w:rPr>
        <w:t>22.</w:t>
      </w:r>
      <w:r w:rsidRPr="004B174D">
        <w:rPr>
          <w:rFonts w:ascii="Times New Roman" w:hAnsi="Times New Roman" w:cs="Times New Roman"/>
          <w:noProof/>
          <w:sz w:val="20"/>
          <w:szCs w:val="24"/>
        </w:rPr>
        <w:tab/>
        <w:t xml:space="preserve">Miyoshi, S. </w:t>
      </w:r>
      <w:r w:rsidRPr="004B174D">
        <w:rPr>
          <w:rFonts w:ascii="Times New Roman" w:hAnsi="Times New Roman" w:cs="Times New Roman"/>
          <w:i/>
          <w:iCs/>
          <w:noProof/>
          <w:sz w:val="20"/>
          <w:szCs w:val="24"/>
        </w:rPr>
        <w:t>et al.</w:t>
      </w:r>
      <w:r w:rsidRPr="004B174D">
        <w:rPr>
          <w:rFonts w:ascii="Times New Roman" w:hAnsi="Times New Roman" w:cs="Times New Roman"/>
          <w:noProof/>
          <w:sz w:val="20"/>
          <w:szCs w:val="24"/>
        </w:rPr>
        <w:t xml:space="preserve"> Lattice expansion upon reduction of perovskite-type LaMnO</w:t>
      </w:r>
      <w:r w:rsidRPr="004B174D">
        <w:rPr>
          <w:rFonts w:ascii="Times New Roman" w:hAnsi="Times New Roman" w:cs="Times New Roman"/>
          <w:noProof/>
          <w:sz w:val="20"/>
          <w:szCs w:val="24"/>
          <w:vertAlign w:val="subscript"/>
        </w:rPr>
        <w:t>3</w:t>
      </w:r>
      <w:r w:rsidRPr="004B174D">
        <w:rPr>
          <w:rFonts w:ascii="Times New Roman" w:hAnsi="Times New Roman" w:cs="Times New Roman"/>
          <w:noProof/>
          <w:sz w:val="20"/>
          <w:szCs w:val="24"/>
        </w:rPr>
        <w:t xml:space="preserve"> with oxygen-deficit nonstoichiometry. </w:t>
      </w:r>
      <w:r w:rsidRPr="004B174D">
        <w:rPr>
          <w:rFonts w:ascii="Times New Roman" w:hAnsi="Times New Roman" w:cs="Times New Roman"/>
          <w:i/>
          <w:iCs/>
          <w:noProof/>
          <w:sz w:val="20"/>
          <w:szCs w:val="24"/>
        </w:rPr>
        <w:t>Solid State Ionics</w:t>
      </w:r>
      <w:r w:rsidRPr="004B174D">
        <w:rPr>
          <w:rFonts w:ascii="Times New Roman" w:hAnsi="Times New Roman" w:cs="Times New Roman"/>
          <w:noProof/>
          <w:sz w:val="20"/>
          <w:szCs w:val="24"/>
        </w:rPr>
        <w:t xml:space="preserve"> </w:t>
      </w:r>
      <w:r w:rsidRPr="004B174D">
        <w:rPr>
          <w:rFonts w:ascii="Times New Roman" w:hAnsi="Times New Roman" w:cs="Times New Roman"/>
          <w:b/>
          <w:bCs/>
          <w:noProof/>
          <w:sz w:val="20"/>
          <w:szCs w:val="24"/>
        </w:rPr>
        <w:t>161,</w:t>
      </w:r>
      <w:r w:rsidRPr="004B174D">
        <w:rPr>
          <w:rFonts w:ascii="Times New Roman" w:hAnsi="Times New Roman" w:cs="Times New Roman"/>
          <w:noProof/>
          <w:sz w:val="20"/>
          <w:szCs w:val="24"/>
        </w:rPr>
        <w:t xml:space="preserve"> 209–217 (2003).</w:t>
      </w:r>
    </w:p>
    <w:p w14:paraId="79257A7D" w14:textId="77777777" w:rsidR="004B174D" w:rsidRPr="004B174D" w:rsidRDefault="004B174D" w:rsidP="004B174D">
      <w:pPr>
        <w:widowControl w:val="0"/>
        <w:autoSpaceDE w:val="0"/>
        <w:autoSpaceDN w:val="0"/>
        <w:adjustRightInd w:val="0"/>
        <w:spacing w:line="240" w:lineRule="auto"/>
        <w:ind w:left="640" w:hanging="640"/>
        <w:rPr>
          <w:rFonts w:ascii="Times New Roman" w:hAnsi="Times New Roman" w:cs="Times New Roman"/>
          <w:noProof/>
          <w:sz w:val="20"/>
          <w:szCs w:val="24"/>
        </w:rPr>
      </w:pPr>
      <w:r w:rsidRPr="004B174D">
        <w:rPr>
          <w:rFonts w:ascii="Times New Roman" w:hAnsi="Times New Roman" w:cs="Times New Roman"/>
          <w:noProof/>
          <w:sz w:val="20"/>
          <w:szCs w:val="24"/>
        </w:rPr>
        <w:t>23.</w:t>
      </w:r>
      <w:r w:rsidRPr="004B174D">
        <w:rPr>
          <w:rFonts w:ascii="Times New Roman" w:hAnsi="Times New Roman" w:cs="Times New Roman"/>
          <w:noProof/>
          <w:sz w:val="20"/>
          <w:szCs w:val="24"/>
        </w:rPr>
        <w:tab/>
        <w:t xml:space="preserve">Ramesh, R. </w:t>
      </w:r>
      <w:r w:rsidRPr="004B174D">
        <w:rPr>
          <w:rFonts w:ascii="Times New Roman" w:hAnsi="Times New Roman" w:cs="Times New Roman"/>
          <w:i/>
          <w:iCs/>
          <w:noProof/>
          <w:sz w:val="20"/>
          <w:szCs w:val="24"/>
        </w:rPr>
        <w:t>et al.</w:t>
      </w:r>
      <w:r w:rsidRPr="004B174D">
        <w:rPr>
          <w:rFonts w:ascii="Times New Roman" w:hAnsi="Times New Roman" w:cs="Times New Roman"/>
          <w:noProof/>
          <w:sz w:val="20"/>
          <w:szCs w:val="24"/>
        </w:rPr>
        <w:t xml:space="preserve"> Direct Observation of Structural Defects in Laser-Deposited Superconducting Y-Ba-Cu-O Thin-Films. </w:t>
      </w:r>
      <w:r w:rsidRPr="004B174D">
        <w:rPr>
          <w:rFonts w:ascii="Times New Roman" w:hAnsi="Times New Roman" w:cs="Times New Roman"/>
          <w:i/>
          <w:iCs/>
          <w:noProof/>
          <w:sz w:val="20"/>
          <w:szCs w:val="24"/>
        </w:rPr>
        <w:t>Science</w:t>
      </w:r>
      <w:r w:rsidRPr="004B174D">
        <w:rPr>
          <w:rFonts w:ascii="Times New Roman" w:hAnsi="Times New Roman" w:cs="Times New Roman"/>
          <w:noProof/>
          <w:sz w:val="20"/>
          <w:szCs w:val="24"/>
        </w:rPr>
        <w:t xml:space="preserve"> </w:t>
      </w:r>
      <w:r w:rsidRPr="004B174D">
        <w:rPr>
          <w:rFonts w:ascii="Times New Roman" w:hAnsi="Times New Roman" w:cs="Times New Roman"/>
          <w:b/>
          <w:bCs/>
          <w:noProof/>
          <w:sz w:val="20"/>
          <w:szCs w:val="24"/>
        </w:rPr>
        <w:t>247,</w:t>
      </w:r>
      <w:r w:rsidRPr="004B174D">
        <w:rPr>
          <w:rFonts w:ascii="Times New Roman" w:hAnsi="Times New Roman" w:cs="Times New Roman"/>
          <w:noProof/>
          <w:sz w:val="20"/>
          <w:szCs w:val="24"/>
        </w:rPr>
        <w:t xml:space="preserve"> 57–59 (1990).</w:t>
      </w:r>
    </w:p>
    <w:p w14:paraId="2DD90752" w14:textId="77777777" w:rsidR="004B174D" w:rsidRPr="004B174D" w:rsidRDefault="004B174D" w:rsidP="004B174D">
      <w:pPr>
        <w:widowControl w:val="0"/>
        <w:autoSpaceDE w:val="0"/>
        <w:autoSpaceDN w:val="0"/>
        <w:adjustRightInd w:val="0"/>
        <w:spacing w:line="240" w:lineRule="auto"/>
        <w:ind w:left="640" w:hanging="640"/>
        <w:rPr>
          <w:rFonts w:ascii="Times New Roman" w:hAnsi="Times New Roman" w:cs="Times New Roman"/>
          <w:noProof/>
          <w:sz w:val="20"/>
          <w:szCs w:val="24"/>
        </w:rPr>
      </w:pPr>
      <w:r w:rsidRPr="004B174D">
        <w:rPr>
          <w:rFonts w:ascii="Times New Roman" w:hAnsi="Times New Roman" w:cs="Times New Roman"/>
          <w:noProof/>
          <w:sz w:val="20"/>
          <w:szCs w:val="24"/>
        </w:rPr>
        <w:t>24.</w:t>
      </w:r>
      <w:r w:rsidRPr="004B174D">
        <w:rPr>
          <w:rFonts w:ascii="Times New Roman" w:hAnsi="Times New Roman" w:cs="Times New Roman"/>
          <w:noProof/>
          <w:sz w:val="20"/>
          <w:szCs w:val="24"/>
        </w:rPr>
        <w:tab/>
        <w:t xml:space="preserve">Li, B. </w:t>
      </w:r>
      <w:r w:rsidRPr="004B174D">
        <w:rPr>
          <w:rFonts w:ascii="Times New Roman" w:hAnsi="Times New Roman" w:cs="Times New Roman"/>
          <w:i/>
          <w:iCs/>
          <w:noProof/>
          <w:sz w:val="20"/>
          <w:szCs w:val="24"/>
        </w:rPr>
        <w:t>et al.</w:t>
      </w:r>
      <w:r w:rsidRPr="004B174D">
        <w:rPr>
          <w:rFonts w:ascii="Times New Roman" w:hAnsi="Times New Roman" w:cs="Times New Roman"/>
          <w:noProof/>
          <w:sz w:val="20"/>
          <w:szCs w:val="24"/>
        </w:rPr>
        <w:t xml:space="preserve"> Tuning interfacial exchange interactions via electronic reconstruction in transition-metal oxide heterostructures. </w:t>
      </w:r>
      <w:r w:rsidRPr="004B174D">
        <w:rPr>
          <w:rFonts w:ascii="Times New Roman" w:hAnsi="Times New Roman" w:cs="Times New Roman"/>
          <w:i/>
          <w:iCs/>
          <w:noProof/>
          <w:sz w:val="20"/>
          <w:szCs w:val="24"/>
        </w:rPr>
        <w:t>Appl. Phys. Lett.</w:t>
      </w:r>
      <w:r w:rsidRPr="004B174D">
        <w:rPr>
          <w:rFonts w:ascii="Times New Roman" w:hAnsi="Times New Roman" w:cs="Times New Roman"/>
          <w:noProof/>
          <w:sz w:val="20"/>
          <w:szCs w:val="24"/>
        </w:rPr>
        <w:t xml:space="preserve"> </w:t>
      </w:r>
      <w:r w:rsidRPr="004B174D">
        <w:rPr>
          <w:rFonts w:ascii="Times New Roman" w:hAnsi="Times New Roman" w:cs="Times New Roman"/>
          <w:b/>
          <w:bCs/>
          <w:noProof/>
          <w:sz w:val="20"/>
          <w:szCs w:val="24"/>
        </w:rPr>
        <w:t>109,</w:t>
      </w:r>
      <w:r w:rsidRPr="004B174D">
        <w:rPr>
          <w:rFonts w:ascii="Times New Roman" w:hAnsi="Times New Roman" w:cs="Times New Roman"/>
          <w:noProof/>
          <w:sz w:val="20"/>
          <w:szCs w:val="24"/>
        </w:rPr>
        <w:t xml:space="preserve"> 152401 (2016).</w:t>
      </w:r>
    </w:p>
    <w:p w14:paraId="79FA9CA4" w14:textId="77777777" w:rsidR="004B174D" w:rsidRPr="004B174D" w:rsidRDefault="004B174D" w:rsidP="004B174D">
      <w:pPr>
        <w:widowControl w:val="0"/>
        <w:autoSpaceDE w:val="0"/>
        <w:autoSpaceDN w:val="0"/>
        <w:adjustRightInd w:val="0"/>
        <w:spacing w:line="240" w:lineRule="auto"/>
        <w:ind w:left="640" w:hanging="640"/>
        <w:rPr>
          <w:rFonts w:ascii="Times New Roman" w:hAnsi="Times New Roman" w:cs="Times New Roman"/>
          <w:noProof/>
          <w:sz w:val="20"/>
          <w:szCs w:val="24"/>
        </w:rPr>
      </w:pPr>
      <w:r w:rsidRPr="004B174D">
        <w:rPr>
          <w:rFonts w:ascii="Times New Roman" w:hAnsi="Times New Roman" w:cs="Times New Roman"/>
          <w:noProof/>
          <w:sz w:val="20"/>
          <w:szCs w:val="24"/>
        </w:rPr>
        <w:t>25.</w:t>
      </w:r>
      <w:r w:rsidRPr="004B174D">
        <w:rPr>
          <w:rFonts w:ascii="Times New Roman" w:hAnsi="Times New Roman" w:cs="Times New Roman"/>
          <w:noProof/>
          <w:sz w:val="20"/>
          <w:szCs w:val="24"/>
        </w:rPr>
        <w:tab/>
        <w:t xml:space="preserve">Lu, N. </w:t>
      </w:r>
      <w:r w:rsidRPr="004B174D">
        <w:rPr>
          <w:rFonts w:ascii="Times New Roman" w:hAnsi="Times New Roman" w:cs="Times New Roman"/>
          <w:i/>
          <w:iCs/>
          <w:noProof/>
          <w:sz w:val="20"/>
          <w:szCs w:val="24"/>
        </w:rPr>
        <w:t>et al.</w:t>
      </w:r>
      <w:r w:rsidRPr="004B174D">
        <w:rPr>
          <w:rFonts w:ascii="Times New Roman" w:hAnsi="Times New Roman" w:cs="Times New Roman"/>
          <w:noProof/>
          <w:sz w:val="20"/>
          <w:szCs w:val="24"/>
        </w:rPr>
        <w:t xml:space="preserve"> Electric-field control of tri-state phase transformation with a selective dual-ion switch. </w:t>
      </w:r>
      <w:r w:rsidRPr="004B174D">
        <w:rPr>
          <w:rFonts w:ascii="Times New Roman" w:hAnsi="Times New Roman" w:cs="Times New Roman"/>
          <w:i/>
          <w:iCs/>
          <w:noProof/>
          <w:sz w:val="20"/>
          <w:szCs w:val="24"/>
        </w:rPr>
        <w:t>Nature</w:t>
      </w:r>
      <w:r w:rsidRPr="004B174D">
        <w:rPr>
          <w:rFonts w:ascii="Times New Roman" w:hAnsi="Times New Roman" w:cs="Times New Roman"/>
          <w:noProof/>
          <w:sz w:val="20"/>
          <w:szCs w:val="24"/>
        </w:rPr>
        <w:t xml:space="preserve"> </w:t>
      </w:r>
      <w:r w:rsidRPr="004B174D">
        <w:rPr>
          <w:rFonts w:ascii="Times New Roman" w:hAnsi="Times New Roman" w:cs="Times New Roman"/>
          <w:b/>
          <w:bCs/>
          <w:noProof/>
          <w:sz w:val="20"/>
          <w:szCs w:val="24"/>
        </w:rPr>
        <w:t>546,</w:t>
      </w:r>
      <w:r w:rsidRPr="004B174D">
        <w:rPr>
          <w:rFonts w:ascii="Times New Roman" w:hAnsi="Times New Roman" w:cs="Times New Roman"/>
          <w:noProof/>
          <w:sz w:val="20"/>
          <w:szCs w:val="24"/>
        </w:rPr>
        <w:t xml:space="preserve"> 124–128 (2017).</w:t>
      </w:r>
    </w:p>
    <w:p w14:paraId="1E584733" w14:textId="77777777" w:rsidR="004B174D" w:rsidRPr="004B174D" w:rsidRDefault="004B174D" w:rsidP="004B174D">
      <w:pPr>
        <w:widowControl w:val="0"/>
        <w:autoSpaceDE w:val="0"/>
        <w:autoSpaceDN w:val="0"/>
        <w:adjustRightInd w:val="0"/>
        <w:spacing w:line="240" w:lineRule="auto"/>
        <w:ind w:left="640" w:hanging="640"/>
        <w:rPr>
          <w:rFonts w:ascii="Times New Roman" w:hAnsi="Times New Roman" w:cs="Times New Roman"/>
          <w:noProof/>
          <w:sz w:val="20"/>
          <w:szCs w:val="24"/>
        </w:rPr>
      </w:pPr>
      <w:r w:rsidRPr="004B174D">
        <w:rPr>
          <w:rFonts w:ascii="Times New Roman" w:hAnsi="Times New Roman" w:cs="Times New Roman"/>
          <w:noProof/>
          <w:sz w:val="20"/>
          <w:szCs w:val="24"/>
        </w:rPr>
        <w:t>26.</w:t>
      </w:r>
      <w:r w:rsidRPr="004B174D">
        <w:rPr>
          <w:rFonts w:ascii="Times New Roman" w:hAnsi="Times New Roman" w:cs="Times New Roman"/>
          <w:noProof/>
          <w:sz w:val="20"/>
          <w:szCs w:val="24"/>
        </w:rPr>
        <w:tab/>
        <w:t xml:space="preserve">Chen, C. T. </w:t>
      </w:r>
      <w:r w:rsidRPr="004B174D">
        <w:rPr>
          <w:rFonts w:ascii="Times New Roman" w:hAnsi="Times New Roman" w:cs="Times New Roman"/>
          <w:i/>
          <w:iCs/>
          <w:noProof/>
          <w:sz w:val="20"/>
          <w:szCs w:val="24"/>
        </w:rPr>
        <w:t>et al.</w:t>
      </w:r>
      <w:r w:rsidRPr="004B174D">
        <w:rPr>
          <w:rFonts w:ascii="Times New Roman" w:hAnsi="Times New Roman" w:cs="Times New Roman"/>
          <w:noProof/>
          <w:sz w:val="20"/>
          <w:szCs w:val="24"/>
        </w:rPr>
        <w:t xml:space="preserve"> Out-of-plane orbital characters of intrinsic and doped holes in La</w:t>
      </w:r>
      <w:r w:rsidRPr="004B174D">
        <w:rPr>
          <w:rFonts w:ascii="Times New Roman" w:hAnsi="Times New Roman" w:cs="Times New Roman"/>
          <w:noProof/>
          <w:sz w:val="20"/>
          <w:szCs w:val="24"/>
          <w:vertAlign w:val="subscript"/>
        </w:rPr>
        <w:t>2-x</w:t>
      </w:r>
      <w:r w:rsidRPr="004B174D">
        <w:rPr>
          <w:rFonts w:ascii="Times New Roman" w:hAnsi="Times New Roman" w:cs="Times New Roman"/>
          <w:noProof/>
          <w:sz w:val="20"/>
          <w:szCs w:val="24"/>
        </w:rPr>
        <w:t>Sr</w:t>
      </w:r>
      <w:r w:rsidRPr="004B174D">
        <w:rPr>
          <w:rFonts w:ascii="Times New Roman" w:hAnsi="Times New Roman" w:cs="Times New Roman"/>
          <w:noProof/>
          <w:sz w:val="20"/>
          <w:szCs w:val="24"/>
          <w:vertAlign w:val="subscript"/>
        </w:rPr>
        <w:t>x</w:t>
      </w:r>
      <w:r w:rsidRPr="004B174D">
        <w:rPr>
          <w:rFonts w:ascii="Times New Roman" w:hAnsi="Times New Roman" w:cs="Times New Roman"/>
          <w:noProof/>
          <w:sz w:val="20"/>
          <w:szCs w:val="24"/>
        </w:rPr>
        <w:t>CuO</w:t>
      </w:r>
      <w:r w:rsidRPr="004B174D">
        <w:rPr>
          <w:rFonts w:ascii="Times New Roman" w:hAnsi="Times New Roman" w:cs="Times New Roman"/>
          <w:noProof/>
          <w:sz w:val="20"/>
          <w:szCs w:val="24"/>
          <w:vertAlign w:val="subscript"/>
        </w:rPr>
        <w:t>4</w:t>
      </w:r>
      <w:r w:rsidRPr="004B174D">
        <w:rPr>
          <w:rFonts w:ascii="Times New Roman" w:hAnsi="Times New Roman" w:cs="Times New Roman"/>
          <w:noProof/>
          <w:sz w:val="20"/>
          <w:szCs w:val="24"/>
        </w:rPr>
        <w:t xml:space="preserve">. </w:t>
      </w:r>
      <w:r w:rsidRPr="004B174D">
        <w:rPr>
          <w:rFonts w:ascii="Times New Roman" w:hAnsi="Times New Roman" w:cs="Times New Roman"/>
          <w:i/>
          <w:iCs/>
          <w:noProof/>
          <w:sz w:val="20"/>
          <w:szCs w:val="24"/>
        </w:rPr>
        <w:t>Phys. Rev. Lett.</w:t>
      </w:r>
      <w:r w:rsidRPr="004B174D">
        <w:rPr>
          <w:rFonts w:ascii="Times New Roman" w:hAnsi="Times New Roman" w:cs="Times New Roman"/>
          <w:noProof/>
          <w:sz w:val="20"/>
          <w:szCs w:val="24"/>
        </w:rPr>
        <w:t xml:space="preserve"> </w:t>
      </w:r>
      <w:r w:rsidRPr="004B174D">
        <w:rPr>
          <w:rFonts w:ascii="Times New Roman" w:hAnsi="Times New Roman" w:cs="Times New Roman"/>
          <w:b/>
          <w:bCs/>
          <w:noProof/>
          <w:sz w:val="20"/>
          <w:szCs w:val="24"/>
        </w:rPr>
        <w:t>68,</w:t>
      </w:r>
      <w:r w:rsidRPr="004B174D">
        <w:rPr>
          <w:rFonts w:ascii="Times New Roman" w:hAnsi="Times New Roman" w:cs="Times New Roman"/>
          <w:noProof/>
          <w:sz w:val="20"/>
          <w:szCs w:val="24"/>
        </w:rPr>
        <w:t xml:space="preserve"> 2543–2546 (1992).</w:t>
      </w:r>
    </w:p>
    <w:p w14:paraId="3BB040AD" w14:textId="77777777" w:rsidR="004B174D" w:rsidRPr="004B174D" w:rsidRDefault="004B174D" w:rsidP="004B174D">
      <w:pPr>
        <w:widowControl w:val="0"/>
        <w:autoSpaceDE w:val="0"/>
        <w:autoSpaceDN w:val="0"/>
        <w:adjustRightInd w:val="0"/>
        <w:spacing w:line="240" w:lineRule="auto"/>
        <w:ind w:left="640" w:hanging="640"/>
        <w:rPr>
          <w:rFonts w:ascii="Times New Roman" w:hAnsi="Times New Roman" w:cs="Times New Roman"/>
          <w:noProof/>
          <w:sz w:val="20"/>
          <w:szCs w:val="24"/>
        </w:rPr>
      </w:pPr>
      <w:r w:rsidRPr="004B174D">
        <w:rPr>
          <w:rFonts w:ascii="Times New Roman" w:hAnsi="Times New Roman" w:cs="Times New Roman"/>
          <w:noProof/>
          <w:sz w:val="20"/>
          <w:szCs w:val="24"/>
        </w:rPr>
        <w:t>27.</w:t>
      </w:r>
      <w:r w:rsidRPr="004B174D">
        <w:rPr>
          <w:rFonts w:ascii="Times New Roman" w:hAnsi="Times New Roman" w:cs="Times New Roman"/>
          <w:noProof/>
          <w:sz w:val="20"/>
          <w:szCs w:val="24"/>
        </w:rPr>
        <w:tab/>
        <w:t xml:space="preserve">Nücker, N. </w:t>
      </w:r>
      <w:r w:rsidRPr="004B174D">
        <w:rPr>
          <w:rFonts w:ascii="Times New Roman" w:hAnsi="Times New Roman" w:cs="Times New Roman"/>
          <w:i/>
          <w:iCs/>
          <w:noProof/>
          <w:sz w:val="20"/>
          <w:szCs w:val="24"/>
        </w:rPr>
        <w:t>et al.</w:t>
      </w:r>
      <w:r w:rsidRPr="004B174D">
        <w:rPr>
          <w:rFonts w:ascii="Times New Roman" w:hAnsi="Times New Roman" w:cs="Times New Roman"/>
          <w:noProof/>
          <w:sz w:val="20"/>
          <w:szCs w:val="24"/>
        </w:rPr>
        <w:t xml:space="preserve"> Site-specific and doping-dependent electronic structure of YBa2Cu3Ox probed by O 1</w:t>
      </w:r>
      <w:r w:rsidRPr="004B174D">
        <w:rPr>
          <w:rFonts w:ascii="Times New Roman" w:hAnsi="Times New Roman" w:cs="Times New Roman"/>
          <w:i/>
          <w:iCs/>
          <w:noProof/>
          <w:sz w:val="20"/>
          <w:szCs w:val="24"/>
        </w:rPr>
        <w:t>s</w:t>
      </w:r>
      <w:r w:rsidRPr="004B174D">
        <w:rPr>
          <w:rFonts w:ascii="Times New Roman" w:hAnsi="Times New Roman" w:cs="Times New Roman"/>
          <w:noProof/>
          <w:sz w:val="20"/>
          <w:szCs w:val="24"/>
        </w:rPr>
        <w:t xml:space="preserve"> and Cu 2</w:t>
      </w:r>
      <w:r w:rsidRPr="004B174D">
        <w:rPr>
          <w:rFonts w:ascii="Times New Roman" w:hAnsi="Times New Roman" w:cs="Times New Roman"/>
          <w:i/>
          <w:iCs/>
          <w:noProof/>
          <w:sz w:val="20"/>
          <w:szCs w:val="24"/>
        </w:rPr>
        <w:t>p</w:t>
      </w:r>
      <w:r w:rsidRPr="004B174D">
        <w:rPr>
          <w:rFonts w:ascii="Times New Roman" w:hAnsi="Times New Roman" w:cs="Times New Roman"/>
          <w:noProof/>
          <w:sz w:val="20"/>
          <w:szCs w:val="24"/>
        </w:rPr>
        <w:t xml:space="preserve"> x-ray-absorption spectroscopy. </w:t>
      </w:r>
      <w:r w:rsidRPr="004B174D">
        <w:rPr>
          <w:rFonts w:ascii="Times New Roman" w:hAnsi="Times New Roman" w:cs="Times New Roman"/>
          <w:i/>
          <w:iCs/>
          <w:noProof/>
          <w:sz w:val="20"/>
          <w:szCs w:val="24"/>
        </w:rPr>
        <w:t>Phys. Rev. B</w:t>
      </w:r>
      <w:r w:rsidRPr="004B174D">
        <w:rPr>
          <w:rFonts w:ascii="Times New Roman" w:hAnsi="Times New Roman" w:cs="Times New Roman"/>
          <w:noProof/>
          <w:sz w:val="20"/>
          <w:szCs w:val="24"/>
        </w:rPr>
        <w:t xml:space="preserve"> </w:t>
      </w:r>
      <w:r w:rsidRPr="004B174D">
        <w:rPr>
          <w:rFonts w:ascii="Times New Roman" w:hAnsi="Times New Roman" w:cs="Times New Roman"/>
          <w:b/>
          <w:bCs/>
          <w:noProof/>
          <w:sz w:val="20"/>
          <w:szCs w:val="24"/>
        </w:rPr>
        <w:t>51,</w:t>
      </w:r>
      <w:r w:rsidRPr="004B174D">
        <w:rPr>
          <w:rFonts w:ascii="Times New Roman" w:hAnsi="Times New Roman" w:cs="Times New Roman"/>
          <w:noProof/>
          <w:sz w:val="20"/>
          <w:szCs w:val="24"/>
        </w:rPr>
        <w:t xml:space="preserve"> 8529–8542 (1995).</w:t>
      </w:r>
    </w:p>
    <w:p w14:paraId="73ADFBD2" w14:textId="77777777" w:rsidR="004B174D" w:rsidRPr="004B174D" w:rsidRDefault="004B174D" w:rsidP="004B174D">
      <w:pPr>
        <w:widowControl w:val="0"/>
        <w:autoSpaceDE w:val="0"/>
        <w:autoSpaceDN w:val="0"/>
        <w:adjustRightInd w:val="0"/>
        <w:spacing w:line="240" w:lineRule="auto"/>
        <w:ind w:left="640" w:hanging="640"/>
        <w:rPr>
          <w:rFonts w:ascii="Times New Roman" w:hAnsi="Times New Roman" w:cs="Times New Roman"/>
          <w:noProof/>
          <w:sz w:val="20"/>
          <w:szCs w:val="24"/>
        </w:rPr>
      </w:pPr>
      <w:r w:rsidRPr="004B174D">
        <w:rPr>
          <w:rFonts w:ascii="Times New Roman" w:hAnsi="Times New Roman" w:cs="Times New Roman"/>
          <w:noProof/>
          <w:sz w:val="20"/>
          <w:szCs w:val="24"/>
        </w:rPr>
        <w:t>28.</w:t>
      </w:r>
      <w:r w:rsidRPr="004B174D">
        <w:rPr>
          <w:rFonts w:ascii="Times New Roman" w:hAnsi="Times New Roman" w:cs="Times New Roman"/>
          <w:noProof/>
          <w:sz w:val="20"/>
          <w:szCs w:val="24"/>
        </w:rPr>
        <w:tab/>
        <w:t xml:space="preserve">Bianconi, A. </w:t>
      </w:r>
      <w:r w:rsidRPr="004B174D">
        <w:rPr>
          <w:rFonts w:ascii="Times New Roman" w:hAnsi="Times New Roman" w:cs="Times New Roman"/>
          <w:i/>
          <w:iCs/>
          <w:noProof/>
          <w:sz w:val="20"/>
          <w:szCs w:val="24"/>
        </w:rPr>
        <w:t>et al.</w:t>
      </w:r>
      <w:r w:rsidRPr="004B174D">
        <w:rPr>
          <w:rFonts w:ascii="Times New Roman" w:hAnsi="Times New Roman" w:cs="Times New Roman"/>
          <w:noProof/>
          <w:sz w:val="20"/>
          <w:szCs w:val="24"/>
        </w:rPr>
        <w:t xml:space="preserve"> Localization of Cu 3d levels in the high Tc superconductor YBa</w:t>
      </w:r>
      <w:r w:rsidRPr="004B174D">
        <w:rPr>
          <w:rFonts w:ascii="Times New Roman" w:hAnsi="Times New Roman" w:cs="Times New Roman"/>
          <w:noProof/>
          <w:sz w:val="20"/>
          <w:szCs w:val="24"/>
          <w:vertAlign w:val="subscript"/>
        </w:rPr>
        <w:t>2</w:t>
      </w:r>
      <w:r w:rsidRPr="004B174D">
        <w:rPr>
          <w:rFonts w:ascii="Times New Roman" w:hAnsi="Times New Roman" w:cs="Times New Roman"/>
          <w:noProof/>
          <w:sz w:val="20"/>
          <w:szCs w:val="24"/>
        </w:rPr>
        <w:t>Cu</w:t>
      </w:r>
      <w:r w:rsidRPr="004B174D">
        <w:rPr>
          <w:rFonts w:ascii="Times New Roman" w:hAnsi="Times New Roman" w:cs="Times New Roman"/>
          <w:noProof/>
          <w:sz w:val="20"/>
          <w:szCs w:val="24"/>
          <w:vertAlign w:val="subscript"/>
        </w:rPr>
        <w:t>3</w:t>
      </w:r>
      <w:r w:rsidRPr="004B174D">
        <w:rPr>
          <w:rFonts w:ascii="Times New Roman" w:hAnsi="Times New Roman" w:cs="Times New Roman"/>
          <w:noProof/>
          <w:sz w:val="20"/>
          <w:szCs w:val="24"/>
        </w:rPr>
        <w:t>O</w:t>
      </w:r>
      <w:r w:rsidRPr="004B174D">
        <w:rPr>
          <w:rFonts w:ascii="Times New Roman" w:hAnsi="Times New Roman" w:cs="Times New Roman"/>
          <w:noProof/>
          <w:sz w:val="20"/>
          <w:szCs w:val="24"/>
          <w:vertAlign w:val="subscript"/>
        </w:rPr>
        <w:t>~7</w:t>
      </w:r>
      <w:r w:rsidRPr="004B174D">
        <w:rPr>
          <w:rFonts w:ascii="Times New Roman" w:hAnsi="Times New Roman" w:cs="Times New Roman"/>
          <w:noProof/>
          <w:sz w:val="20"/>
          <w:szCs w:val="24"/>
        </w:rPr>
        <w:t xml:space="preserve"> by Cu 2</w:t>
      </w:r>
      <w:r w:rsidRPr="004B174D">
        <w:rPr>
          <w:rFonts w:ascii="Times New Roman" w:hAnsi="Times New Roman" w:cs="Times New Roman"/>
          <w:i/>
          <w:iCs/>
          <w:noProof/>
          <w:sz w:val="20"/>
          <w:szCs w:val="24"/>
        </w:rPr>
        <w:t>p</w:t>
      </w:r>
      <w:r w:rsidRPr="004B174D">
        <w:rPr>
          <w:rFonts w:ascii="Times New Roman" w:hAnsi="Times New Roman" w:cs="Times New Roman"/>
          <w:noProof/>
          <w:sz w:val="20"/>
          <w:szCs w:val="24"/>
        </w:rPr>
        <w:t xml:space="preserve"> X-ray photoelectron spectroscopy. </w:t>
      </w:r>
      <w:r w:rsidRPr="004B174D">
        <w:rPr>
          <w:rFonts w:ascii="Times New Roman" w:hAnsi="Times New Roman" w:cs="Times New Roman"/>
          <w:i/>
          <w:iCs/>
          <w:noProof/>
          <w:sz w:val="20"/>
          <w:szCs w:val="24"/>
        </w:rPr>
        <w:t>Solid State Commun.</w:t>
      </w:r>
      <w:r w:rsidRPr="004B174D">
        <w:rPr>
          <w:rFonts w:ascii="Times New Roman" w:hAnsi="Times New Roman" w:cs="Times New Roman"/>
          <w:noProof/>
          <w:sz w:val="20"/>
          <w:szCs w:val="24"/>
        </w:rPr>
        <w:t xml:space="preserve"> </w:t>
      </w:r>
      <w:r w:rsidRPr="004B174D">
        <w:rPr>
          <w:rFonts w:ascii="Times New Roman" w:hAnsi="Times New Roman" w:cs="Times New Roman"/>
          <w:b/>
          <w:bCs/>
          <w:noProof/>
          <w:sz w:val="20"/>
          <w:szCs w:val="24"/>
        </w:rPr>
        <w:t>63,</w:t>
      </w:r>
      <w:r w:rsidRPr="004B174D">
        <w:rPr>
          <w:rFonts w:ascii="Times New Roman" w:hAnsi="Times New Roman" w:cs="Times New Roman"/>
          <w:noProof/>
          <w:sz w:val="20"/>
          <w:szCs w:val="24"/>
        </w:rPr>
        <w:t xml:space="preserve"> 1135–1139 (1987).</w:t>
      </w:r>
    </w:p>
    <w:p w14:paraId="74A2925C" w14:textId="77777777" w:rsidR="004B174D" w:rsidRPr="004B174D" w:rsidRDefault="004B174D" w:rsidP="004B174D">
      <w:pPr>
        <w:widowControl w:val="0"/>
        <w:autoSpaceDE w:val="0"/>
        <w:autoSpaceDN w:val="0"/>
        <w:adjustRightInd w:val="0"/>
        <w:spacing w:line="240" w:lineRule="auto"/>
        <w:ind w:left="640" w:hanging="640"/>
        <w:rPr>
          <w:rFonts w:ascii="Times New Roman" w:hAnsi="Times New Roman" w:cs="Times New Roman"/>
          <w:noProof/>
          <w:sz w:val="20"/>
        </w:rPr>
      </w:pPr>
      <w:r w:rsidRPr="004B174D">
        <w:rPr>
          <w:rFonts w:ascii="Times New Roman" w:hAnsi="Times New Roman" w:cs="Times New Roman"/>
          <w:noProof/>
          <w:sz w:val="20"/>
          <w:szCs w:val="24"/>
        </w:rPr>
        <w:t>29.</w:t>
      </w:r>
      <w:r w:rsidRPr="004B174D">
        <w:rPr>
          <w:rFonts w:ascii="Times New Roman" w:hAnsi="Times New Roman" w:cs="Times New Roman"/>
          <w:noProof/>
          <w:sz w:val="20"/>
          <w:szCs w:val="24"/>
        </w:rPr>
        <w:tab/>
        <w:t xml:space="preserve">Kirby, B. J. </w:t>
      </w:r>
      <w:r w:rsidRPr="004B174D">
        <w:rPr>
          <w:rFonts w:ascii="Times New Roman" w:hAnsi="Times New Roman" w:cs="Times New Roman"/>
          <w:i/>
          <w:iCs/>
          <w:noProof/>
          <w:sz w:val="20"/>
          <w:szCs w:val="24"/>
        </w:rPr>
        <w:t>et al.</w:t>
      </w:r>
      <w:r w:rsidRPr="004B174D">
        <w:rPr>
          <w:rFonts w:ascii="Times New Roman" w:hAnsi="Times New Roman" w:cs="Times New Roman"/>
          <w:noProof/>
          <w:sz w:val="20"/>
          <w:szCs w:val="24"/>
        </w:rPr>
        <w:t xml:space="preserve"> Phase-sensitive specular neutron reflectometry for imaging the nanometer scale composition depth profile of thin-film materials. </w:t>
      </w:r>
      <w:r w:rsidRPr="004B174D">
        <w:rPr>
          <w:rFonts w:ascii="Times New Roman" w:hAnsi="Times New Roman" w:cs="Times New Roman"/>
          <w:i/>
          <w:iCs/>
          <w:noProof/>
          <w:sz w:val="20"/>
          <w:szCs w:val="24"/>
        </w:rPr>
        <w:t>Curr. Opin. Colloid Interface Sci.</w:t>
      </w:r>
      <w:r w:rsidRPr="004B174D">
        <w:rPr>
          <w:rFonts w:ascii="Times New Roman" w:hAnsi="Times New Roman" w:cs="Times New Roman"/>
          <w:noProof/>
          <w:sz w:val="20"/>
          <w:szCs w:val="24"/>
        </w:rPr>
        <w:t xml:space="preserve"> </w:t>
      </w:r>
      <w:r w:rsidRPr="004B174D">
        <w:rPr>
          <w:rFonts w:ascii="Times New Roman" w:hAnsi="Times New Roman" w:cs="Times New Roman"/>
          <w:b/>
          <w:bCs/>
          <w:noProof/>
          <w:sz w:val="20"/>
          <w:szCs w:val="24"/>
        </w:rPr>
        <w:t>17,</w:t>
      </w:r>
      <w:r w:rsidRPr="004B174D">
        <w:rPr>
          <w:rFonts w:ascii="Times New Roman" w:hAnsi="Times New Roman" w:cs="Times New Roman"/>
          <w:noProof/>
          <w:sz w:val="20"/>
          <w:szCs w:val="24"/>
        </w:rPr>
        <w:t xml:space="preserve"> 44–53 (2012).</w:t>
      </w:r>
    </w:p>
    <w:p w14:paraId="64D4853B" w14:textId="77777777" w:rsidR="00967D8C" w:rsidRDefault="00C2546F" w:rsidP="005403A2">
      <w:pPr>
        <w:spacing w:line="240" w:lineRule="auto"/>
        <w:ind w:firstLine="720"/>
        <w:jc w:val="both"/>
        <w:rPr>
          <w:rFonts w:ascii="Times New Roman" w:hAnsi="Times New Roman" w:cs="Times New Roman"/>
          <w:sz w:val="20"/>
          <w:szCs w:val="20"/>
        </w:rPr>
      </w:pPr>
      <w:r w:rsidRPr="001C172C">
        <w:rPr>
          <w:rFonts w:ascii="Times New Roman" w:hAnsi="Times New Roman" w:cs="Times New Roman"/>
          <w:sz w:val="20"/>
          <w:szCs w:val="20"/>
        </w:rPr>
        <w:fldChar w:fldCharType="end"/>
      </w:r>
    </w:p>
    <w:p w14:paraId="4808177A" w14:textId="77777777" w:rsidR="00967D8C" w:rsidRDefault="00967D8C">
      <w:pPr>
        <w:rPr>
          <w:rFonts w:ascii="Times New Roman" w:hAnsi="Times New Roman" w:cs="Times New Roman"/>
          <w:sz w:val="20"/>
          <w:szCs w:val="20"/>
        </w:rPr>
      </w:pPr>
      <w:r>
        <w:rPr>
          <w:rFonts w:ascii="Times New Roman" w:hAnsi="Times New Roman" w:cs="Times New Roman"/>
          <w:sz w:val="20"/>
          <w:szCs w:val="20"/>
        </w:rPr>
        <w:br w:type="page"/>
      </w:r>
    </w:p>
    <w:p w14:paraId="79798480" w14:textId="77777777" w:rsidR="00967D8C" w:rsidRDefault="008C75D2" w:rsidP="008C75D2">
      <w:pPr>
        <w:spacing w:line="240" w:lineRule="auto"/>
        <w:jc w:val="center"/>
        <w:rPr>
          <w:rFonts w:ascii="Times New Roman" w:hAnsi="Times New Roman" w:cs="Times New Roman"/>
          <w:b/>
        </w:rPr>
      </w:pPr>
      <w:r w:rsidRPr="008C75D2">
        <w:rPr>
          <w:rFonts w:ascii="Times New Roman" w:hAnsi="Times New Roman" w:cs="Times New Roman"/>
          <w:b/>
        </w:rPr>
        <w:lastRenderedPageBreak/>
        <w:t>F</w:t>
      </w:r>
      <w:r w:rsidR="00967D8C" w:rsidRPr="008C75D2">
        <w:rPr>
          <w:rFonts w:ascii="Times New Roman" w:hAnsi="Times New Roman" w:cs="Times New Roman"/>
          <w:b/>
        </w:rPr>
        <w:t>igures</w:t>
      </w:r>
    </w:p>
    <w:p w14:paraId="45DD12E4" w14:textId="77777777" w:rsidR="008C75D2" w:rsidRPr="008C75D2" w:rsidRDefault="008C75D2" w:rsidP="008C75D2">
      <w:pPr>
        <w:spacing w:line="240" w:lineRule="auto"/>
        <w:jc w:val="center"/>
        <w:rPr>
          <w:rFonts w:ascii="Times New Roman" w:hAnsi="Times New Roman" w:cs="Times New Roman"/>
          <w:b/>
        </w:rPr>
      </w:pPr>
    </w:p>
    <w:p w14:paraId="4D2AA05A" w14:textId="481ADA20" w:rsidR="00D31DD7" w:rsidRDefault="00D31DD7" w:rsidP="006A10AD">
      <w:pPr>
        <w:spacing w:line="480" w:lineRule="auto"/>
        <w:jc w:val="both"/>
        <w:rPr>
          <w:rFonts w:ascii="Times New Roman" w:eastAsiaTheme="minorEastAsia" w:hAnsi="Times New Roman" w:cs="Times New Roman"/>
        </w:rPr>
      </w:pPr>
      <w:r w:rsidRPr="00D31DD7">
        <w:rPr>
          <w:rFonts w:ascii="Times New Roman" w:eastAsiaTheme="minorEastAsia" w:hAnsi="Times New Roman" w:cs="Times New Roman"/>
          <w:b/>
        </w:rPr>
        <w:t>Figure 1</w:t>
      </w:r>
      <w:r>
        <w:rPr>
          <w:rFonts w:ascii="Times New Roman" w:eastAsiaTheme="minorEastAsia" w:hAnsi="Times New Roman" w:cs="Times New Roman"/>
        </w:rPr>
        <w:t xml:space="preserve">. </w:t>
      </w:r>
      <w:r w:rsidR="00967D8C" w:rsidRPr="00D31DD7">
        <w:rPr>
          <w:rFonts w:ascii="Times New Roman" w:eastAsiaTheme="minorEastAsia" w:hAnsi="Times New Roman" w:cs="Times New Roman"/>
        </w:rPr>
        <w:t xml:space="preserve">XRD </w:t>
      </w:r>
      <m:oMath>
        <m:r>
          <w:rPr>
            <w:rFonts w:ascii="Cambria Math" w:hAnsi="Cambria Math" w:cs="Times New Roman"/>
          </w:rPr>
          <m:t>θ-2θ</m:t>
        </m:r>
      </m:oMath>
      <w:r w:rsidR="00967D8C" w:rsidRPr="00D31DD7">
        <w:rPr>
          <w:rFonts w:ascii="Times New Roman" w:eastAsiaTheme="minorEastAsia" w:hAnsi="Times New Roman" w:cs="Times New Roman"/>
        </w:rPr>
        <w:t xml:space="preserve"> scan </w:t>
      </w:r>
      <w:r w:rsidR="006377DA">
        <w:rPr>
          <w:rFonts w:ascii="Times New Roman" w:eastAsiaTheme="minorEastAsia" w:hAnsi="Times New Roman" w:cs="Times New Roman"/>
        </w:rPr>
        <w:t xml:space="preserve">(a) </w:t>
      </w:r>
      <w:r w:rsidR="00967D8C" w:rsidRPr="00D31DD7">
        <w:rPr>
          <w:rFonts w:ascii="Times New Roman" w:eastAsiaTheme="minorEastAsia" w:hAnsi="Times New Roman" w:cs="Times New Roman"/>
        </w:rPr>
        <w:t>near the (002) YBCO peak</w:t>
      </w:r>
      <w:r w:rsidR="006A10AD">
        <w:rPr>
          <w:rFonts w:ascii="Times New Roman" w:eastAsiaTheme="minorEastAsia" w:hAnsi="Times New Roman" w:cs="Times New Roman"/>
        </w:rPr>
        <w:t xml:space="preserve"> measured with Cu </w:t>
      </w:r>
      <m:oMath>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1</m:t>
            </m:r>
          </m:sub>
        </m:sSub>
      </m:oMath>
      <w:r w:rsidR="006A10AD">
        <w:rPr>
          <w:rFonts w:ascii="Times New Roman" w:eastAsiaTheme="minorEastAsia" w:hAnsi="Times New Roman" w:cs="Times New Roman"/>
        </w:rPr>
        <w:t xml:space="preserve"> radiation.</w:t>
      </w:r>
      <w:r>
        <w:rPr>
          <w:rFonts w:ascii="Times New Roman" w:hAnsi="Times New Roman" w:cs="Times New Roman"/>
        </w:rPr>
        <w:t xml:space="preserve"> Reciprocal space maps (</w:t>
      </w:r>
      <w:r w:rsidR="006377DA">
        <w:rPr>
          <w:rFonts w:ascii="Times New Roman" w:hAnsi="Times New Roman" w:cs="Times New Roman"/>
        </w:rPr>
        <w:t>b</w:t>
      </w:r>
      <w:r>
        <w:rPr>
          <w:rFonts w:ascii="Times New Roman" w:hAnsi="Times New Roman" w:cs="Times New Roman"/>
        </w:rPr>
        <w:t>-</w:t>
      </w:r>
      <w:r w:rsidR="006377DA">
        <w:rPr>
          <w:rFonts w:ascii="Times New Roman" w:hAnsi="Times New Roman" w:cs="Times New Roman"/>
        </w:rPr>
        <w:t>e</w:t>
      </w:r>
      <w:r>
        <w:rPr>
          <w:rFonts w:ascii="Times New Roman" w:hAnsi="Times New Roman" w:cs="Times New Roman"/>
        </w:rPr>
        <w:t>) showing the (</w:t>
      </w:r>
      <m:oMath>
        <m:acc>
          <m:accPr>
            <m:chr m:val="̅"/>
            <m:ctrlPr>
              <w:rPr>
                <w:rFonts w:ascii="Cambria Math" w:hAnsi="Cambria Math" w:cs="Times New Roman"/>
                <w:i/>
              </w:rPr>
            </m:ctrlPr>
          </m:accPr>
          <m:e>
            <m:r>
              <w:rPr>
                <w:rFonts w:ascii="Cambria Math" w:hAnsi="Cambria Math" w:cs="Times New Roman"/>
              </w:rPr>
              <m:t>1</m:t>
            </m:r>
          </m:e>
        </m:acc>
        <m:r>
          <w:rPr>
            <w:rFonts w:ascii="Cambria Math" w:hAnsi="Cambria Math" w:cs="Times New Roman"/>
          </w:rPr>
          <m:t>03)</m:t>
        </m:r>
      </m:oMath>
      <w:r>
        <w:rPr>
          <w:rFonts w:ascii="Times New Roman" w:eastAsiaTheme="minorEastAsia" w:hAnsi="Times New Roman" w:cs="Times New Roman"/>
        </w:rPr>
        <w:t xml:space="preserve"> STO substrate peak at top, with (</w:t>
      </w:r>
      <m:oMath>
        <m:acc>
          <m:accPr>
            <m:chr m:val="̅"/>
            <m:ctrlPr>
              <w:rPr>
                <w:rFonts w:ascii="Cambria Math" w:eastAsiaTheme="minorEastAsia" w:hAnsi="Cambria Math" w:cs="Times New Roman"/>
                <w:i/>
              </w:rPr>
            </m:ctrlPr>
          </m:accPr>
          <m:e>
            <m:r>
              <w:rPr>
                <w:rFonts w:ascii="Cambria Math" w:eastAsiaTheme="minorEastAsia" w:hAnsi="Cambria Math" w:cs="Times New Roman"/>
              </w:rPr>
              <m:t>1</m:t>
            </m:r>
          </m:e>
        </m:acc>
        <m:r>
          <w:rPr>
            <w:rFonts w:ascii="Cambria Math" w:eastAsiaTheme="minorEastAsia" w:hAnsi="Cambria Math" w:cs="Times New Roman"/>
          </w:rPr>
          <m:t>08</m:t>
        </m:r>
      </m:oMath>
      <w:r>
        <w:rPr>
          <w:rFonts w:ascii="Times New Roman" w:eastAsiaTheme="minorEastAsia" w:hAnsi="Times New Roman" w:cs="Times New Roman"/>
        </w:rPr>
        <w:t>)</w:t>
      </w:r>
      <w:proofErr w:type="gramStart"/>
      <w:r>
        <w:rPr>
          <w:rFonts w:ascii="Times New Roman" w:eastAsiaTheme="minorEastAsia" w:hAnsi="Times New Roman" w:cs="Times New Roman"/>
        </w:rPr>
        <w:t>/(</w:t>
      </w:r>
      <w:proofErr w:type="gramEnd"/>
      <m:oMath>
        <m:r>
          <w:rPr>
            <w:rFonts w:ascii="Cambria Math" w:eastAsiaTheme="minorEastAsia" w:hAnsi="Cambria Math" w:cs="Times New Roman"/>
          </w:rPr>
          <m:t>0</m:t>
        </m:r>
        <m:acc>
          <m:accPr>
            <m:chr m:val="̅"/>
            <m:ctrlPr>
              <w:rPr>
                <w:rFonts w:ascii="Cambria Math" w:eastAsiaTheme="minorEastAsia" w:hAnsi="Cambria Math" w:cs="Times New Roman"/>
                <w:i/>
              </w:rPr>
            </m:ctrlPr>
          </m:accPr>
          <m:e>
            <m:r>
              <w:rPr>
                <w:rFonts w:ascii="Cambria Math" w:eastAsiaTheme="minorEastAsia" w:hAnsi="Cambria Math" w:cs="Times New Roman"/>
              </w:rPr>
              <m:t>1</m:t>
            </m:r>
          </m:e>
        </m:acc>
        <m:r>
          <w:rPr>
            <w:rFonts w:ascii="Cambria Math" w:eastAsiaTheme="minorEastAsia" w:hAnsi="Cambria Math" w:cs="Times New Roman"/>
          </w:rPr>
          <m:t>8</m:t>
        </m:r>
      </m:oMath>
      <w:r>
        <w:rPr>
          <w:rFonts w:ascii="Times New Roman" w:eastAsiaTheme="minorEastAsia" w:hAnsi="Times New Roman" w:cs="Times New Roman"/>
        </w:rPr>
        <w:t>) YBCO peak at bottom</w:t>
      </w:r>
      <w:r w:rsidR="006377DA">
        <w:rPr>
          <w:rFonts w:ascii="Times New Roman" w:eastAsiaTheme="minorEastAsia" w:hAnsi="Times New Roman" w:cs="Times New Roman"/>
        </w:rPr>
        <w:t xml:space="preserve"> (g-j), and</w:t>
      </w:r>
      <w:r>
        <w:rPr>
          <w:rFonts w:ascii="Times New Roman" w:eastAsiaTheme="minorEastAsia" w:hAnsi="Times New Roman" w:cs="Times New Roman"/>
        </w:rPr>
        <w:t xml:space="preserve"> </w:t>
      </w:r>
      <w:r w:rsidR="006377DA">
        <w:rPr>
          <w:rFonts w:ascii="Times New Roman" w:eastAsiaTheme="minorEastAsia" w:hAnsi="Times New Roman" w:cs="Times New Roman"/>
        </w:rPr>
        <w:t>p</w:t>
      </w:r>
      <w:r>
        <w:rPr>
          <w:rFonts w:ascii="Times New Roman" w:eastAsiaTheme="minorEastAsia" w:hAnsi="Times New Roman" w:cs="Times New Roman"/>
        </w:rPr>
        <w:t xml:space="preserve">rojections </w:t>
      </w:r>
      <w:r w:rsidR="006377DA">
        <w:rPr>
          <w:rFonts w:ascii="Times New Roman" w:eastAsiaTheme="minorEastAsia" w:hAnsi="Times New Roman" w:cs="Times New Roman"/>
        </w:rPr>
        <w:t xml:space="preserve">(f, k) </w:t>
      </w:r>
      <w:r>
        <w:rPr>
          <w:rFonts w:ascii="Times New Roman" w:eastAsiaTheme="minorEastAsia" w:hAnsi="Times New Roman" w:cs="Times New Roman"/>
        </w:rPr>
        <w:t xml:space="preserve">of each map along the </w:t>
      </w:r>
      <m:oMath>
        <m:r>
          <w:rPr>
            <w:rFonts w:ascii="Cambria Math" w:eastAsiaTheme="minorEastAsia" w:hAnsi="Cambria Math" w:cs="Times New Roman"/>
          </w:rPr>
          <m:t>l</m:t>
        </m:r>
      </m:oMath>
      <w:r>
        <w:rPr>
          <w:rFonts w:ascii="Times New Roman" w:eastAsiaTheme="minorEastAsia" w:hAnsi="Times New Roman" w:cs="Times New Roman"/>
        </w:rPr>
        <w:t>-direction.</w:t>
      </w:r>
    </w:p>
    <w:p w14:paraId="492EDF1B" w14:textId="3BF1E0BC" w:rsidR="0007411F" w:rsidRDefault="0007411F" w:rsidP="006A10AD">
      <w:pPr>
        <w:spacing w:line="480" w:lineRule="auto"/>
        <w:jc w:val="both"/>
        <w:rPr>
          <w:rFonts w:ascii="Times New Roman" w:eastAsiaTheme="minorEastAsia" w:hAnsi="Times New Roman" w:cs="Times New Roman"/>
        </w:rPr>
      </w:pPr>
      <w:r w:rsidRPr="0007411F">
        <w:rPr>
          <w:rFonts w:ascii="Times New Roman" w:eastAsiaTheme="minorEastAsia" w:hAnsi="Times New Roman" w:cs="Times New Roman"/>
          <w:b/>
        </w:rPr>
        <w:t>Figure 2</w:t>
      </w:r>
      <w:r>
        <w:rPr>
          <w:rFonts w:ascii="Times New Roman" w:eastAsiaTheme="minorEastAsia" w:hAnsi="Times New Roman" w:cs="Times New Roman"/>
        </w:rPr>
        <w:t>. Cross-sectional HAADF-STEM images of the as-grown STO/YBCO interface (a), the YBCO/</w:t>
      </w:r>
      <w:proofErr w:type="spellStart"/>
      <w:r>
        <w:rPr>
          <w:rFonts w:ascii="Times New Roman" w:eastAsiaTheme="minorEastAsia" w:hAnsi="Times New Roman" w:cs="Times New Roman"/>
        </w:rPr>
        <w:t>Gd</w:t>
      </w:r>
      <w:proofErr w:type="spellEnd"/>
      <w:r>
        <w:rPr>
          <w:rFonts w:ascii="Times New Roman" w:eastAsiaTheme="minorEastAsia" w:hAnsi="Times New Roman" w:cs="Times New Roman"/>
        </w:rPr>
        <w:t xml:space="preserve"> interfaces of the </w:t>
      </w:r>
      <w:proofErr w:type="spellStart"/>
      <w:r>
        <w:rPr>
          <w:rFonts w:ascii="Times New Roman" w:eastAsiaTheme="minorEastAsia" w:hAnsi="Times New Roman" w:cs="Times New Roman"/>
        </w:rPr>
        <w:t>Gd</w:t>
      </w:r>
      <w:proofErr w:type="spellEnd"/>
      <w:r>
        <w:rPr>
          <w:rFonts w:ascii="Times New Roman" w:eastAsiaTheme="minorEastAsia" w:hAnsi="Times New Roman" w:cs="Times New Roman"/>
        </w:rPr>
        <w:t xml:space="preserve"> (3 nm) (b) and </w:t>
      </w:r>
      <w:proofErr w:type="spellStart"/>
      <w:r>
        <w:rPr>
          <w:rFonts w:ascii="Times New Roman" w:eastAsiaTheme="minorEastAsia" w:hAnsi="Times New Roman" w:cs="Times New Roman"/>
        </w:rPr>
        <w:t>Gd</w:t>
      </w:r>
      <w:proofErr w:type="spellEnd"/>
      <w:r>
        <w:rPr>
          <w:rFonts w:ascii="Times New Roman" w:eastAsiaTheme="minorEastAsia" w:hAnsi="Times New Roman" w:cs="Times New Roman"/>
        </w:rPr>
        <w:t xml:space="preserve"> (7 nm) (c) samples, and </w:t>
      </w:r>
      <w:r w:rsidR="00F246F0">
        <w:rPr>
          <w:rFonts w:ascii="Times New Roman" w:eastAsiaTheme="minorEastAsia" w:hAnsi="Times New Roman" w:cs="Times New Roman"/>
        </w:rPr>
        <w:t>center</w:t>
      </w:r>
      <w:r>
        <w:rPr>
          <w:rFonts w:ascii="Times New Roman" w:eastAsiaTheme="minorEastAsia" w:hAnsi="Times New Roman" w:cs="Times New Roman"/>
        </w:rPr>
        <w:t xml:space="preserve"> of the </w:t>
      </w:r>
      <w:proofErr w:type="spellStart"/>
      <w:r>
        <w:rPr>
          <w:rFonts w:ascii="Times New Roman" w:eastAsiaTheme="minorEastAsia" w:hAnsi="Times New Roman" w:cs="Times New Roman"/>
        </w:rPr>
        <w:t>Gd</w:t>
      </w:r>
      <w:proofErr w:type="spellEnd"/>
      <w:r>
        <w:rPr>
          <w:rFonts w:ascii="Times New Roman" w:eastAsiaTheme="minorEastAsia" w:hAnsi="Times New Roman" w:cs="Times New Roman"/>
        </w:rPr>
        <w:t xml:space="preserve"> (20 nm) film (d).</w:t>
      </w:r>
    </w:p>
    <w:p w14:paraId="77566945" w14:textId="7835EEE6" w:rsidR="00E133B2" w:rsidRDefault="00E133B2" w:rsidP="006A10AD">
      <w:pPr>
        <w:spacing w:line="480" w:lineRule="auto"/>
        <w:jc w:val="both"/>
        <w:rPr>
          <w:rFonts w:ascii="Times New Roman" w:eastAsiaTheme="minorEastAsia" w:hAnsi="Times New Roman" w:cs="Times New Roman"/>
        </w:rPr>
      </w:pPr>
      <w:r w:rsidRPr="00E133B2">
        <w:rPr>
          <w:rFonts w:ascii="Times New Roman" w:hAnsi="Times New Roman" w:cs="Times New Roman"/>
          <w:b/>
        </w:rPr>
        <w:t xml:space="preserve">Figure </w:t>
      </w:r>
      <w:r w:rsidR="0007411F">
        <w:rPr>
          <w:rFonts w:ascii="Times New Roman" w:hAnsi="Times New Roman" w:cs="Times New Roman"/>
          <w:b/>
        </w:rPr>
        <w:t>3</w:t>
      </w:r>
      <w:r>
        <w:rPr>
          <w:rFonts w:ascii="Times New Roman" w:hAnsi="Times New Roman" w:cs="Times New Roman"/>
        </w:rPr>
        <w:t xml:space="preserve">. Real (a) and imaginary (b) part of the nuclear SLDs as a function of depth </w:t>
      </w:r>
      <m:oMath>
        <m:r>
          <w:rPr>
            <w:rFonts w:ascii="Cambria Math" w:hAnsi="Cambria Math" w:cs="Times New Roman"/>
          </w:rPr>
          <m:t>z</m:t>
        </m:r>
      </m:oMath>
      <w:r>
        <w:rPr>
          <w:rFonts w:ascii="Times New Roman" w:eastAsiaTheme="minorEastAsia" w:hAnsi="Times New Roman" w:cs="Times New Roman"/>
        </w:rPr>
        <w:t xml:space="preserve"> through the sample</w:t>
      </w:r>
      <w:r>
        <w:rPr>
          <w:rFonts w:ascii="Times New Roman" w:hAnsi="Times New Roman" w:cs="Times New Roman"/>
        </w:rPr>
        <w:t xml:space="preserve"> as measured by PNR. </w:t>
      </w:r>
      <w:r w:rsidR="0097753A">
        <w:rPr>
          <w:rFonts w:ascii="Times New Roman" w:hAnsi="Times New Roman" w:cs="Times New Roman"/>
        </w:rPr>
        <w:t>Grey</w:t>
      </w:r>
      <w:r>
        <w:rPr>
          <w:rFonts w:ascii="Times New Roman" w:hAnsi="Times New Roman" w:cs="Times New Roman"/>
        </w:rPr>
        <w:t xml:space="preserve"> region (</w:t>
      </w:r>
      <m:oMath>
        <m:r>
          <w:rPr>
            <w:rFonts w:ascii="Cambria Math" w:hAnsi="Cambria Math" w:cs="Times New Roman"/>
          </w:rPr>
          <m:t>z&lt;0</m:t>
        </m:r>
      </m:oMath>
      <w:r>
        <w:rPr>
          <w:rFonts w:ascii="Times New Roman" w:eastAsiaTheme="minorEastAsia" w:hAnsi="Times New Roman" w:cs="Times New Roman"/>
        </w:rPr>
        <w:t>) corresponds to the substrate, with</w:t>
      </w:r>
      <w:r w:rsidR="0097753A">
        <w:rPr>
          <w:rFonts w:ascii="Times New Roman" w:eastAsiaTheme="minorEastAsia" w:hAnsi="Times New Roman" w:cs="Times New Roman"/>
        </w:rPr>
        <w:t xml:space="preserve"> the approximate location of the YBCO, </w:t>
      </w:r>
      <w:proofErr w:type="spellStart"/>
      <w:r w:rsidR="0097753A">
        <w:rPr>
          <w:rFonts w:ascii="Times New Roman" w:eastAsiaTheme="minorEastAsia" w:hAnsi="Times New Roman" w:cs="Times New Roman"/>
        </w:rPr>
        <w:t>Gd</w:t>
      </w:r>
      <w:proofErr w:type="spellEnd"/>
      <w:r w:rsidR="0097753A">
        <w:rPr>
          <w:rFonts w:ascii="Times New Roman" w:eastAsiaTheme="minorEastAsia" w:hAnsi="Times New Roman" w:cs="Times New Roman"/>
        </w:rPr>
        <w:t>, and Au layers</w:t>
      </w:r>
      <w:r w:rsidR="0097753A">
        <w:rPr>
          <w:rFonts w:ascii="Times New Roman" w:hAnsi="Times New Roman" w:cs="Times New Roman"/>
        </w:rPr>
        <w:t xml:space="preserve"> given by the shaded regions for </w:t>
      </w:r>
      <w:r w:rsidR="0097753A">
        <w:rPr>
          <w:rFonts w:ascii="Times New Roman" w:eastAsiaTheme="minorEastAsia" w:hAnsi="Times New Roman" w:cs="Times New Roman"/>
        </w:rPr>
        <w:t>(</w:t>
      </w:r>
      <m:oMath>
        <m:r>
          <w:rPr>
            <w:rFonts w:ascii="Cambria Math" w:eastAsiaTheme="minorEastAsia" w:hAnsi="Cambria Math" w:cs="Times New Roman"/>
          </w:rPr>
          <m:t>z&gt;0</m:t>
        </m:r>
      </m:oMath>
      <w:r w:rsidR="0097753A">
        <w:rPr>
          <w:rFonts w:ascii="Times New Roman" w:eastAsiaTheme="minorEastAsia" w:hAnsi="Times New Roman" w:cs="Times New Roman"/>
        </w:rPr>
        <w:t>).</w:t>
      </w:r>
    </w:p>
    <w:p w14:paraId="49116E55" w14:textId="61077DAB" w:rsidR="00E133B2" w:rsidRDefault="00E133B2" w:rsidP="006A10AD">
      <w:pPr>
        <w:spacing w:line="480" w:lineRule="auto"/>
        <w:jc w:val="both"/>
        <w:rPr>
          <w:rFonts w:ascii="Times New Roman" w:hAnsi="Times New Roman" w:cs="Times New Roman"/>
        </w:rPr>
      </w:pPr>
      <w:r w:rsidRPr="00E133B2">
        <w:rPr>
          <w:rFonts w:ascii="Times New Roman" w:hAnsi="Times New Roman" w:cs="Times New Roman"/>
          <w:b/>
        </w:rPr>
        <w:t xml:space="preserve">Figure </w:t>
      </w:r>
      <w:r w:rsidR="000E231D">
        <w:rPr>
          <w:rFonts w:ascii="Times New Roman" w:hAnsi="Times New Roman" w:cs="Times New Roman"/>
          <w:b/>
        </w:rPr>
        <w:t>4</w:t>
      </w:r>
      <w:r>
        <w:rPr>
          <w:rFonts w:ascii="Times New Roman" w:hAnsi="Times New Roman" w:cs="Times New Roman"/>
        </w:rPr>
        <w:t xml:space="preserve">. Close-up view of the normalized absorption spectra as a function of incident </w:t>
      </w:r>
      <w:r w:rsidR="000A57D3">
        <w:rPr>
          <w:rFonts w:ascii="Times New Roman" w:hAnsi="Times New Roman" w:cs="Times New Roman"/>
        </w:rPr>
        <w:t>X</w:t>
      </w:r>
      <w:r>
        <w:rPr>
          <w:rFonts w:ascii="Times New Roman" w:hAnsi="Times New Roman" w:cs="Times New Roman"/>
        </w:rPr>
        <w:t>-ray photon energy near the Cu L</w:t>
      </w:r>
      <w:r w:rsidRPr="00E133B2">
        <w:rPr>
          <w:rFonts w:ascii="Times New Roman" w:hAnsi="Times New Roman" w:cs="Times New Roman"/>
          <w:vertAlign w:val="subscript"/>
        </w:rPr>
        <w:t>3</w:t>
      </w:r>
      <w:r>
        <w:rPr>
          <w:rFonts w:ascii="Times New Roman" w:hAnsi="Times New Roman" w:cs="Times New Roman"/>
        </w:rPr>
        <w:t>-edge</w:t>
      </w:r>
      <w:r w:rsidR="00F90321">
        <w:rPr>
          <w:rFonts w:ascii="Times New Roman" w:hAnsi="Times New Roman" w:cs="Times New Roman"/>
        </w:rPr>
        <w:t>, as measured in fluorescence yield mode</w:t>
      </w:r>
      <w:r>
        <w:rPr>
          <w:rFonts w:ascii="Times New Roman" w:hAnsi="Times New Roman" w:cs="Times New Roman"/>
        </w:rPr>
        <w:t>. The full spectral range measured including the Cu L</w:t>
      </w:r>
      <w:r w:rsidRPr="00E133B2">
        <w:rPr>
          <w:rFonts w:ascii="Times New Roman" w:hAnsi="Times New Roman" w:cs="Times New Roman"/>
          <w:vertAlign w:val="subscript"/>
        </w:rPr>
        <w:t>2</w:t>
      </w:r>
      <w:r>
        <w:rPr>
          <w:rFonts w:ascii="Times New Roman" w:hAnsi="Times New Roman" w:cs="Times New Roman"/>
        </w:rPr>
        <w:t>-edge is shown in the inset</w:t>
      </w:r>
      <w:r w:rsidR="003656A1">
        <w:rPr>
          <w:rFonts w:ascii="Times New Roman" w:hAnsi="Times New Roman" w:cs="Times New Roman"/>
        </w:rPr>
        <w:t>, with the shaded region corresponding to the close-up view</w:t>
      </w:r>
      <w:r>
        <w:rPr>
          <w:rFonts w:ascii="Times New Roman" w:hAnsi="Times New Roman" w:cs="Times New Roman"/>
        </w:rPr>
        <w:t>.</w:t>
      </w:r>
    </w:p>
    <w:p w14:paraId="3CC28CDE" w14:textId="28571D03" w:rsidR="003656A1" w:rsidRPr="00D31DD7" w:rsidRDefault="003656A1" w:rsidP="006A10AD">
      <w:pPr>
        <w:spacing w:line="480" w:lineRule="auto"/>
        <w:jc w:val="both"/>
        <w:rPr>
          <w:rFonts w:ascii="Times New Roman" w:hAnsi="Times New Roman" w:cs="Times New Roman"/>
        </w:rPr>
      </w:pPr>
      <w:r w:rsidRPr="003656A1">
        <w:rPr>
          <w:rFonts w:ascii="Times New Roman" w:hAnsi="Times New Roman" w:cs="Times New Roman"/>
          <w:b/>
        </w:rPr>
        <w:t xml:space="preserve">Figure </w:t>
      </w:r>
      <w:r w:rsidR="000E231D">
        <w:rPr>
          <w:rFonts w:ascii="Times New Roman" w:hAnsi="Times New Roman" w:cs="Times New Roman"/>
          <w:b/>
        </w:rPr>
        <w:t>4</w:t>
      </w:r>
      <w:r>
        <w:rPr>
          <w:rFonts w:ascii="Times New Roman" w:hAnsi="Times New Roman" w:cs="Times New Roman"/>
        </w:rPr>
        <w:t xml:space="preserve">. Normalized </w:t>
      </w:r>
      <w:r w:rsidR="00A12991">
        <w:rPr>
          <w:rFonts w:ascii="Times New Roman" w:hAnsi="Times New Roman" w:cs="Times New Roman"/>
        </w:rPr>
        <w:t>magnetization</w:t>
      </w:r>
      <w:r>
        <w:rPr>
          <w:rFonts w:ascii="Times New Roman" w:hAnsi="Times New Roman" w:cs="Times New Roman"/>
        </w:rPr>
        <w:t xml:space="preserve"> (a) and </w:t>
      </w:r>
      <w:r w:rsidR="00A12991">
        <w:rPr>
          <w:rFonts w:ascii="Times New Roman" w:hAnsi="Times New Roman" w:cs="Times New Roman"/>
        </w:rPr>
        <w:t xml:space="preserve">resistivity </w:t>
      </w:r>
      <w:r>
        <w:rPr>
          <w:rFonts w:ascii="Times New Roman" w:hAnsi="Times New Roman" w:cs="Times New Roman"/>
        </w:rPr>
        <w:t>(b) as functions of temperature.</w:t>
      </w:r>
      <w:r w:rsidR="00A716FD">
        <w:rPr>
          <w:rFonts w:ascii="Times New Roman" w:hAnsi="Times New Roman" w:cs="Times New Roman"/>
        </w:rPr>
        <w:t xml:space="preserve"> The </w:t>
      </w:r>
      <w:proofErr w:type="spellStart"/>
      <w:r w:rsidR="00A716FD">
        <w:rPr>
          <w:rFonts w:ascii="Times New Roman" w:hAnsi="Times New Roman" w:cs="Times New Roman"/>
        </w:rPr>
        <w:t>Gd</w:t>
      </w:r>
      <w:proofErr w:type="spellEnd"/>
      <w:r w:rsidR="00A716FD">
        <w:rPr>
          <w:rFonts w:ascii="Times New Roman" w:hAnsi="Times New Roman" w:cs="Times New Roman"/>
        </w:rPr>
        <w:t xml:space="preserve"> (20 nm) sample has been omitted from (b), as no magnetic moment was detected at any temperature measured (to within experimental noise).</w:t>
      </w:r>
    </w:p>
    <w:p w14:paraId="0EA30043" w14:textId="77777777" w:rsidR="00967D8C" w:rsidRDefault="00967D8C">
      <w:pPr>
        <w:rPr>
          <w:rFonts w:ascii="Times New Roman" w:hAnsi="Times New Roman" w:cs="Times New Roman"/>
        </w:rPr>
      </w:pPr>
      <w:r>
        <w:rPr>
          <w:rFonts w:ascii="Times New Roman" w:hAnsi="Times New Roman" w:cs="Times New Roman"/>
        </w:rPr>
        <w:br w:type="page"/>
      </w:r>
    </w:p>
    <w:p w14:paraId="1E4DB520" w14:textId="0896D6FD" w:rsidR="00967D8C" w:rsidRDefault="005772FA" w:rsidP="00967D8C">
      <w:pPr>
        <w:spacing w:line="24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1DC26BA6" wp14:editId="5A9164EA">
            <wp:extent cx="2809037" cy="30674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SM.png"/>
                    <pic:cNvPicPr/>
                  </pic:nvPicPr>
                  <pic:blipFill>
                    <a:blip r:embed="rId9"/>
                    <a:stretch>
                      <a:fillRect/>
                    </a:stretch>
                  </pic:blipFill>
                  <pic:spPr>
                    <a:xfrm>
                      <a:off x="0" y="0"/>
                      <a:ext cx="2812865" cy="3071612"/>
                    </a:xfrm>
                    <a:prstGeom prst="rect">
                      <a:avLst/>
                    </a:prstGeom>
                  </pic:spPr>
                </pic:pic>
              </a:graphicData>
            </a:graphic>
          </wp:inline>
        </w:drawing>
      </w:r>
    </w:p>
    <w:p w14:paraId="262A5B9A" w14:textId="77777777" w:rsidR="00967D8C" w:rsidRPr="00967D8C" w:rsidRDefault="00967D8C" w:rsidP="0007411F">
      <w:pPr>
        <w:spacing w:line="240" w:lineRule="auto"/>
        <w:rPr>
          <w:rFonts w:ascii="Times New Roman" w:hAnsi="Times New Roman" w:cs="Times New Roman"/>
          <w:b/>
        </w:rPr>
      </w:pPr>
      <w:r w:rsidRPr="00967D8C">
        <w:rPr>
          <w:rFonts w:ascii="Times New Roman" w:hAnsi="Times New Roman" w:cs="Times New Roman"/>
          <w:b/>
        </w:rPr>
        <w:t>Figure 1</w:t>
      </w:r>
    </w:p>
    <w:p w14:paraId="4208E7A8" w14:textId="77777777" w:rsidR="001B516B" w:rsidRDefault="001B516B" w:rsidP="0009347E">
      <w:pPr>
        <w:spacing w:line="480" w:lineRule="auto"/>
        <w:ind w:firstLine="720"/>
        <w:jc w:val="center"/>
        <w:rPr>
          <w:rFonts w:ascii="Times New Roman" w:hAnsi="Times New Roman" w:cs="Times New Roman"/>
        </w:rPr>
      </w:pPr>
      <w:r>
        <w:rPr>
          <w:rFonts w:ascii="Times New Roman" w:hAnsi="Times New Roman" w:cs="Times New Roman"/>
        </w:rPr>
        <w:br w:type="page"/>
      </w:r>
    </w:p>
    <w:p w14:paraId="348EE401" w14:textId="77777777" w:rsidR="0007411F" w:rsidRDefault="0007411F">
      <w:pPr>
        <w:rPr>
          <w:rFonts w:ascii="Times New Roman" w:hAnsi="Times New Roman" w:cs="Times New Roman"/>
        </w:rPr>
      </w:pPr>
      <w:r>
        <w:rPr>
          <w:rFonts w:ascii="Times New Roman" w:hAnsi="Times New Roman" w:cs="Times New Roman"/>
          <w:noProof/>
        </w:rPr>
        <w:lastRenderedPageBreak/>
        <w:drawing>
          <wp:inline distT="0" distB="0" distL="0" distR="0" wp14:anchorId="44A3826C" wp14:editId="2A047690">
            <wp:extent cx="3072350" cy="2095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M.png"/>
                    <pic:cNvPicPr/>
                  </pic:nvPicPr>
                  <pic:blipFill>
                    <a:blip r:embed="rId10"/>
                    <a:stretch>
                      <a:fillRect/>
                    </a:stretch>
                  </pic:blipFill>
                  <pic:spPr>
                    <a:xfrm>
                      <a:off x="0" y="0"/>
                      <a:ext cx="3072350" cy="2095500"/>
                    </a:xfrm>
                    <a:prstGeom prst="rect">
                      <a:avLst/>
                    </a:prstGeom>
                  </pic:spPr>
                </pic:pic>
              </a:graphicData>
            </a:graphic>
          </wp:inline>
        </w:drawing>
      </w:r>
    </w:p>
    <w:p w14:paraId="3BF90DC2" w14:textId="3D2E9734" w:rsidR="0007411F" w:rsidRPr="0007411F" w:rsidRDefault="0007411F">
      <w:pPr>
        <w:rPr>
          <w:rFonts w:ascii="Times New Roman" w:hAnsi="Times New Roman" w:cs="Times New Roman"/>
          <w:b/>
        </w:rPr>
      </w:pPr>
      <w:r w:rsidRPr="0007411F">
        <w:rPr>
          <w:rFonts w:ascii="Times New Roman" w:hAnsi="Times New Roman" w:cs="Times New Roman"/>
          <w:b/>
        </w:rPr>
        <w:t>Figure 2</w:t>
      </w:r>
      <w:r w:rsidRPr="0007411F">
        <w:rPr>
          <w:rFonts w:ascii="Times New Roman" w:hAnsi="Times New Roman" w:cs="Times New Roman"/>
          <w:b/>
        </w:rPr>
        <w:br w:type="page"/>
      </w:r>
    </w:p>
    <w:p w14:paraId="6AABE129" w14:textId="365D7FB5" w:rsidR="00967D8C" w:rsidRDefault="005772FA">
      <w:pPr>
        <w:rPr>
          <w:rFonts w:ascii="Times New Roman" w:hAnsi="Times New Roman" w:cs="Times New Roman"/>
        </w:rPr>
      </w:pPr>
      <w:r>
        <w:rPr>
          <w:rFonts w:ascii="Times New Roman" w:hAnsi="Times New Roman" w:cs="Times New Roman"/>
          <w:noProof/>
        </w:rPr>
        <w:lastRenderedPageBreak/>
        <w:drawing>
          <wp:inline distT="0" distB="0" distL="0" distR="0" wp14:anchorId="21897997" wp14:editId="65AF9466">
            <wp:extent cx="2984602" cy="237715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NR.png"/>
                    <pic:cNvPicPr/>
                  </pic:nvPicPr>
                  <pic:blipFill>
                    <a:blip r:embed="rId11"/>
                    <a:stretch>
                      <a:fillRect/>
                    </a:stretch>
                  </pic:blipFill>
                  <pic:spPr>
                    <a:xfrm>
                      <a:off x="0" y="0"/>
                      <a:ext cx="2986341" cy="2378544"/>
                    </a:xfrm>
                    <a:prstGeom prst="rect">
                      <a:avLst/>
                    </a:prstGeom>
                  </pic:spPr>
                </pic:pic>
              </a:graphicData>
            </a:graphic>
          </wp:inline>
        </w:drawing>
      </w:r>
    </w:p>
    <w:p w14:paraId="0A06A415" w14:textId="3A7FA8E4" w:rsidR="00DF1765" w:rsidRDefault="00967D8C" w:rsidP="00E71FBA">
      <w:pPr>
        <w:rPr>
          <w:rFonts w:ascii="Times New Roman" w:hAnsi="Times New Roman" w:cs="Times New Roman"/>
          <w:b/>
        </w:rPr>
      </w:pPr>
      <w:r w:rsidRPr="00967D8C">
        <w:rPr>
          <w:rFonts w:ascii="Times New Roman" w:hAnsi="Times New Roman" w:cs="Times New Roman"/>
          <w:b/>
        </w:rPr>
        <w:t xml:space="preserve">Figure </w:t>
      </w:r>
      <w:r w:rsidR="0007411F">
        <w:rPr>
          <w:rFonts w:ascii="Times New Roman" w:hAnsi="Times New Roman" w:cs="Times New Roman"/>
          <w:b/>
        </w:rPr>
        <w:t>3</w:t>
      </w:r>
      <w:r w:rsidR="001B516B" w:rsidRPr="00967D8C">
        <w:rPr>
          <w:rFonts w:ascii="Times New Roman" w:hAnsi="Times New Roman" w:cs="Times New Roman"/>
          <w:b/>
        </w:rPr>
        <w:br w:type="page"/>
      </w:r>
    </w:p>
    <w:p w14:paraId="77CE2F89" w14:textId="77777777" w:rsidR="00DF1765" w:rsidRDefault="00DF1765" w:rsidP="00E71FBA">
      <w:pPr>
        <w:rPr>
          <w:rFonts w:ascii="Times New Roman" w:hAnsi="Times New Roman" w:cs="Times New Roman"/>
          <w:b/>
        </w:rPr>
      </w:pPr>
      <w:r>
        <w:rPr>
          <w:rFonts w:ascii="Times New Roman" w:hAnsi="Times New Roman" w:cs="Times New Roman"/>
          <w:b/>
          <w:noProof/>
        </w:rPr>
        <w:lastRenderedPageBreak/>
        <w:drawing>
          <wp:inline distT="0" distB="0" distL="0" distR="0" wp14:anchorId="51749720" wp14:editId="6011945F">
            <wp:extent cx="2816989" cy="22457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AS.png"/>
                    <pic:cNvPicPr/>
                  </pic:nvPicPr>
                  <pic:blipFill>
                    <a:blip r:embed="rId12"/>
                    <a:stretch>
                      <a:fillRect/>
                    </a:stretch>
                  </pic:blipFill>
                  <pic:spPr>
                    <a:xfrm>
                      <a:off x="0" y="0"/>
                      <a:ext cx="2818319" cy="2246826"/>
                    </a:xfrm>
                    <a:prstGeom prst="rect">
                      <a:avLst/>
                    </a:prstGeom>
                  </pic:spPr>
                </pic:pic>
              </a:graphicData>
            </a:graphic>
          </wp:inline>
        </w:drawing>
      </w:r>
    </w:p>
    <w:p w14:paraId="5EE9C686" w14:textId="16A621EC" w:rsidR="0009347E" w:rsidRDefault="0009347E" w:rsidP="00E71FBA">
      <w:pPr>
        <w:rPr>
          <w:rFonts w:ascii="Times New Roman" w:hAnsi="Times New Roman" w:cs="Times New Roman"/>
          <w:b/>
        </w:rPr>
      </w:pPr>
      <w:r>
        <w:rPr>
          <w:rFonts w:ascii="Times New Roman" w:hAnsi="Times New Roman" w:cs="Times New Roman"/>
          <w:b/>
        </w:rPr>
        <w:t xml:space="preserve">Figure </w:t>
      </w:r>
      <w:r w:rsidR="0007411F">
        <w:rPr>
          <w:rFonts w:ascii="Times New Roman" w:hAnsi="Times New Roman" w:cs="Times New Roman"/>
          <w:b/>
        </w:rPr>
        <w:t>4</w:t>
      </w:r>
    </w:p>
    <w:p w14:paraId="4971DA58" w14:textId="77777777" w:rsidR="00344726" w:rsidRDefault="00344726">
      <w:pPr>
        <w:rPr>
          <w:rFonts w:ascii="Times New Roman" w:hAnsi="Times New Roman" w:cs="Times New Roman"/>
          <w:b/>
        </w:rPr>
      </w:pPr>
      <w:r>
        <w:rPr>
          <w:rFonts w:ascii="Times New Roman" w:hAnsi="Times New Roman" w:cs="Times New Roman"/>
          <w:b/>
        </w:rPr>
        <w:br w:type="page"/>
      </w:r>
    </w:p>
    <w:p w14:paraId="2FD24FBD" w14:textId="7AF3C66B" w:rsidR="00344726" w:rsidRDefault="00E77C65" w:rsidP="00E77C65">
      <w:pPr>
        <w:rPr>
          <w:rFonts w:ascii="Times New Roman" w:hAnsi="Times New Roman" w:cs="Times New Roman"/>
          <w:b/>
        </w:rPr>
      </w:pPr>
      <w:r>
        <w:rPr>
          <w:rFonts w:ascii="Times New Roman" w:hAnsi="Times New Roman" w:cs="Times New Roman"/>
          <w:b/>
          <w:noProof/>
        </w:rPr>
        <w:lastRenderedPageBreak/>
        <w:drawing>
          <wp:inline distT="0" distB="0" distL="0" distR="0" wp14:anchorId="750FF173" wp14:editId="3CA49400">
            <wp:extent cx="3087286" cy="180685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ndR.png"/>
                    <pic:cNvPicPr/>
                  </pic:nvPicPr>
                  <pic:blipFill>
                    <a:blip r:embed="rId13"/>
                    <a:stretch>
                      <a:fillRect/>
                    </a:stretch>
                  </pic:blipFill>
                  <pic:spPr>
                    <a:xfrm>
                      <a:off x="0" y="0"/>
                      <a:ext cx="3088776" cy="1807726"/>
                    </a:xfrm>
                    <a:prstGeom prst="rect">
                      <a:avLst/>
                    </a:prstGeom>
                  </pic:spPr>
                </pic:pic>
              </a:graphicData>
            </a:graphic>
          </wp:inline>
        </w:drawing>
      </w:r>
    </w:p>
    <w:p w14:paraId="3249E379" w14:textId="2F92949D" w:rsidR="00344726" w:rsidRPr="0009347E" w:rsidRDefault="00344726" w:rsidP="0007411F">
      <w:pPr>
        <w:rPr>
          <w:rFonts w:ascii="Times New Roman" w:hAnsi="Times New Roman" w:cs="Times New Roman"/>
          <w:b/>
        </w:rPr>
      </w:pPr>
      <w:r>
        <w:rPr>
          <w:rFonts w:ascii="Times New Roman" w:hAnsi="Times New Roman" w:cs="Times New Roman"/>
          <w:b/>
        </w:rPr>
        <w:t xml:space="preserve">Figure </w:t>
      </w:r>
      <w:r w:rsidR="0007411F">
        <w:rPr>
          <w:rFonts w:ascii="Times New Roman" w:hAnsi="Times New Roman" w:cs="Times New Roman"/>
          <w:b/>
        </w:rPr>
        <w:t>5</w:t>
      </w:r>
    </w:p>
    <w:sectPr w:rsidR="00344726" w:rsidRPr="0009347E" w:rsidSect="00C2546F">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Dustin" w:date="2018-04-24T17:09:00Z" w:initials="D">
    <w:p w14:paraId="76832019" w14:textId="77777777" w:rsidR="00E065DF" w:rsidRDefault="00E065DF">
      <w:pPr>
        <w:pStyle w:val="CommentText"/>
      </w:pPr>
      <w:r>
        <w:rPr>
          <w:rStyle w:val="CommentReference"/>
        </w:rPr>
        <w:annotationRef/>
      </w:r>
      <w:r>
        <w:t xml:space="preserve">Do you have a citation for this? I think we expect the YBCO to reflect the lattice spacing of the STO, making it tetragonal. Away from the substrate it is expected to relax, recovering the orthorhombic structure. </w:t>
      </w:r>
    </w:p>
  </w:comment>
  <w:comment w:id="4" w:author="pdmurray" w:date="2018-04-25T15:41:00Z" w:initials="p">
    <w:p w14:paraId="1F735698" w14:textId="77777777" w:rsidR="00E065DF" w:rsidRDefault="00E065DF">
      <w:pPr>
        <w:pStyle w:val="CommentText"/>
      </w:pPr>
      <w:r>
        <w:rPr>
          <w:rStyle w:val="CommentReference"/>
        </w:rPr>
        <w:annotationRef/>
      </w:r>
      <w:r>
        <w:t>It’s not a distortion – the bulk structure is orthorhombic</w:t>
      </w:r>
    </w:p>
  </w:comment>
  <w:comment w:id="1" w:author="Dustin" w:date="2018-04-24T17:09:00Z" w:initials="D">
    <w:p w14:paraId="26CDD445" w14:textId="77777777" w:rsidR="00E065DF" w:rsidRDefault="00E065DF">
      <w:pPr>
        <w:pStyle w:val="CommentText"/>
      </w:pPr>
      <w:r>
        <w:rPr>
          <w:rStyle w:val="CommentReference"/>
        </w:rPr>
        <w:annotationRef/>
      </w:r>
      <w:r>
        <w:t xml:space="preserve">Again, maybe near the surface, but I don't know at the STO/YBCO interface. </w:t>
      </w:r>
    </w:p>
  </w:comment>
  <w:comment w:id="5" w:author="Peyton Davis Murray" w:date="2018-04-24T17:09:00Z" w:initials="PDM">
    <w:p w14:paraId="32AE71F9" w14:textId="77777777" w:rsidR="00E065DF" w:rsidRDefault="00E065DF">
      <w:pPr>
        <w:pStyle w:val="CommentText"/>
      </w:pPr>
      <w:r>
        <w:rPr>
          <w:rStyle w:val="CommentReference"/>
        </w:rPr>
        <w:annotationRef/>
      </w:r>
      <w:r>
        <w:t>Add LSCO/</w:t>
      </w:r>
      <w:proofErr w:type="spellStart"/>
      <w:r>
        <w:t>Gd</w:t>
      </w:r>
      <w:proofErr w:type="spellEnd"/>
      <w:r>
        <w:t xml:space="preserve"> citation after it is published</w:t>
      </w:r>
    </w:p>
  </w:comment>
  <w:comment w:id="6" w:author="pdmurray" w:date="2018-04-27T15:18:00Z" w:initials="p">
    <w:p w14:paraId="5A72D3FF" w14:textId="55C71B08" w:rsidR="00E065DF" w:rsidRDefault="00E065DF">
      <w:pPr>
        <w:pStyle w:val="CommentText"/>
      </w:pPr>
      <w:r>
        <w:rPr>
          <w:rStyle w:val="CommentReference"/>
        </w:rPr>
        <w:annotationRef/>
      </w:r>
      <w:r>
        <w:t xml:space="preserve">How was this calculated? </w:t>
      </w:r>
    </w:p>
  </w:comment>
  <w:comment w:id="7" w:author="Dustin" w:date="2018-04-24T17:09:00Z" w:initials="D">
    <w:p w14:paraId="1A25E7EC" w14:textId="77777777" w:rsidR="00E065DF" w:rsidRDefault="00E065DF">
      <w:pPr>
        <w:pStyle w:val="CommentText"/>
      </w:pPr>
      <w:r>
        <w:rPr>
          <w:rStyle w:val="CommentReference"/>
        </w:rPr>
        <w:annotationRef/>
      </w:r>
      <w:r>
        <w:rPr>
          <w:rFonts w:ascii="Times New Roman" w:eastAsia="Times New Roman" w:hAnsi="Times New Roman" w:cs="Times New Roman"/>
        </w:rPr>
        <w:t xml:space="preserve">The presence of a Meissner effect but no resistivity transition in the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=7</m:t>
        </m:r>
      </m:oMath>
      <w:r>
        <w:rPr>
          <w:rFonts w:ascii="Times New Roman" w:eastAsia="Times New Roman" w:hAnsi="Times New Roman" w:cs="Times New Roman"/>
        </w:rPr>
        <w:t xml:space="preserve"> nm sample suggests that the film may consist of localized domains, some of which undergo a superconducting transition, while others do not. The absence of a resistive </w:t>
      </w:r>
      <w:proofErr w:type="spellStart"/>
      <w:r>
        <w:rPr>
          <w:rFonts w:ascii="Times New Roman" w:eastAsia="Times New Roman" w:hAnsi="Times New Roman" w:cs="Times New Roman"/>
        </w:rPr>
        <w:t>transision</w:t>
      </w:r>
      <w:proofErr w:type="spellEnd"/>
      <w:r>
        <w:rPr>
          <w:rFonts w:ascii="Times New Roman" w:eastAsia="Times New Roman" w:hAnsi="Times New Roman" w:cs="Times New Roman"/>
        </w:rPr>
        <w:t xml:space="preserve"> suggests we are below the </w:t>
      </w:r>
      <w:proofErr w:type="spellStart"/>
      <w:r>
        <w:rPr>
          <w:rFonts w:ascii="Times New Roman" w:eastAsia="Times New Roman" w:hAnsi="Times New Roman" w:cs="Times New Roman"/>
        </w:rPr>
        <w:t>precolation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threashold</w:t>
      </w:r>
      <w:proofErr w:type="spellEnd"/>
      <w:r>
        <w:rPr>
          <w:rFonts w:ascii="Times New Roman" w:eastAsia="Times New Roman" w:hAnsi="Times New Roman" w:cs="Times New Roman"/>
        </w:rPr>
        <w:t xml:space="preserve"> and there is not a continuous superconducting network through the film. For the thickest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=20</m:t>
        </m:r>
      </m:oMath>
      <w:r>
        <w:rPr>
          <w:rFonts w:ascii="Times New Roman" w:eastAsia="Times New Roman" w:hAnsi="Times New Roman" w:cs="Times New Roman"/>
        </w:rPr>
        <w:t xml:space="preserve"> nm sample the the absence of both a resistance and magnetic transition suggests few, if any, domains remain which undergo a superconducting transition.</w:t>
      </w:r>
    </w:p>
  </w:comment>
  <w:comment w:id="9" w:author="Dustin" w:date="2018-04-25T08:39:00Z" w:initials="D">
    <w:p w14:paraId="7AB79147" w14:textId="77777777" w:rsidR="00E065DF" w:rsidRDefault="00E065DF">
      <w:pPr>
        <w:pStyle w:val="CommentText"/>
      </w:pPr>
      <w:r>
        <w:rPr>
          <w:rStyle w:val="CommentReference"/>
        </w:rPr>
        <w:annotationRef/>
      </w:r>
      <w:r>
        <w:t xml:space="preserve">This is interesting, because it could be hole doping, or structural. The hole </w:t>
      </w:r>
      <w:proofErr w:type="gramStart"/>
      <w:r>
        <w:t>doping</w:t>
      </w:r>
      <w:proofErr w:type="gramEnd"/>
      <w:r>
        <w:t xml:space="preserve"> I would expect to be highly mobile, in which case I wouldn't expect a percolation </w:t>
      </w:r>
      <w:proofErr w:type="spellStart"/>
      <w:r>
        <w:t>threashold</w:t>
      </w:r>
      <w:proofErr w:type="spellEnd"/>
      <w:r>
        <w:t xml:space="preserve">. I will be interested to hear about the STEM. </w:t>
      </w:r>
    </w:p>
  </w:comment>
  <w:comment w:id="10" w:author="Peyton Davis Murray" w:date="2018-04-24T17:09:00Z" w:initials="PDM">
    <w:p w14:paraId="02320EF2" w14:textId="77777777" w:rsidR="00E065DF" w:rsidRDefault="00E065DF">
      <w:pPr>
        <w:pStyle w:val="CommentText"/>
      </w:pPr>
      <w:r>
        <w:rPr>
          <w:rStyle w:val="CommentReference"/>
        </w:rPr>
        <w:annotationRef/>
      </w:r>
      <w:r>
        <w:t>Temperature?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6832019" w15:done="0"/>
  <w15:commentEx w15:paraId="1F735698" w15:done="0"/>
  <w15:commentEx w15:paraId="26CDD445" w15:done="0"/>
  <w15:commentEx w15:paraId="32AE71F9" w15:done="0"/>
  <w15:commentEx w15:paraId="5A72D3FF" w15:done="0"/>
  <w15:commentEx w15:paraId="1A25E7EC" w15:done="0"/>
  <w15:commentEx w15:paraId="7AB79147" w15:done="0"/>
  <w15:commentEx w15:paraId="02320EF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6832019" w16cid:durableId="1E8B1C23"/>
  <w16cid:commentId w16cid:paraId="1F735698" w16cid:durableId="1E8B202B"/>
  <w16cid:commentId w16cid:paraId="26CDD445" w16cid:durableId="1E8B1C24"/>
  <w16cid:commentId w16cid:paraId="32AE71F9" w16cid:durableId="1E8B1C2C"/>
  <w16cid:commentId w16cid:paraId="5A72D3FF" w16cid:durableId="1E8DBDC6"/>
  <w16cid:commentId w16cid:paraId="1A25E7EC" w16cid:durableId="1E8B1C30"/>
  <w16cid:commentId w16cid:paraId="7AB79147" w16cid:durableId="1E8B1C32"/>
  <w16cid:commentId w16cid:paraId="02320EF2" w16cid:durableId="1E8B1C3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A44111"/>
    <w:multiLevelType w:val="hybridMultilevel"/>
    <w:tmpl w:val="6C94DC50"/>
    <w:lvl w:ilvl="0" w:tplc="AF6440C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7740F3"/>
    <w:multiLevelType w:val="hybridMultilevel"/>
    <w:tmpl w:val="E0ACDFC8"/>
    <w:lvl w:ilvl="0" w:tplc="1FE05DCC">
      <w:start w:val="1"/>
      <w:numFmt w:val="upperLetter"/>
      <w:lvlText w:val="%1."/>
      <w:lvlJc w:val="left"/>
      <w:pPr>
        <w:ind w:left="720" w:hanging="360"/>
      </w:pPr>
      <w:rPr>
        <w:rFonts w:ascii="Arial" w:hAnsi="Arial" w:cs="Arial" w:hint="default"/>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C46165"/>
    <w:multiLevelType w:val="multilevel"/>
    <w:tmpl w:val="75DE5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3446C6"/>
    <w:multiLevelType w:val="hybridMultilevel"/>
    <w:tmpl w:val="BDE0DB8C"/>
    <w:lvl w:ilvl="0" w:tplc="2A96363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79ED4067"/>
    <w:multiLevelType w:val="hybridMultilevel"/>
    <w:tmpl w:val="5972F124"/>
    <w:lvl w:ilvl="0" w:tplc="BEC87E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2"/>
  </w:num>
  <w:num w:numId="3">
    <w:abstractNumId w:val="3"/>
  </w:num>
  <w:num w:numId="4">
    <w:abstractNumId w:val="0"/>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dmurray">
    <w15:presenceInfo w15:providerId="None" w15:userId="pdmurray"/>
  </w15:person>
  <w15:person w15:author="Peyton Davis Murray">
    <w15:presenceInfo w15:providerId="None" w15:userId="Peyton Davis Murra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2A2641"/>
    <w:rsid w:val="00002A36"/>
    <w:rsid w:val="0000500D"/>
    <w:rsid w:val="00010A0E"/>
    <w:rsid w:val="0001109E"/>
    <w:rsid w:val="000238C9"/>
    <w:rsid w:val="00025EFF"/>
    <w:rsid w:val="000300AE"/>
    <w:rsid w:val="00032614"/>
    <w:rsid w:val="00041ED4"/>
    <w:rsid w:val="00042312"/>
    <w:rsid w:val="000433E3"/>
    <w:rsid w:val="000555C0"/>
    <w:rsid w:val="00056F4F"/>
    <w:rsid w:val="00071E1B"/>
    <w:rsid w:val="0007411F"/>
    <w:rsid w:val="00075E2F"/>
    <w:rsid w:val="00080E56"/>
    <w:rsid w:val="0009347E"/>
    <w:rsid w:val="000940BF"/>
    <w:rsid w:val="00095479"/>
    <w:rsid w:val="000A57D3"/>
    <w:rsid w:val="000A6E63"/>
    <w:rsid w:val="000B3391"/>
    <w:rsid w:val="000B6968"/>
    <w:rsid w:val="000B7D64"/>
    <w:rsid w:val="000C0ADE"/>
    <w:rsid w:val="000C2C94"/>
    <w:rsid w:val="000C2FB9"/>
    <w:rsid w:val="000C649F"/>
    <w:rsid w:val="000C67A3"/>
    <w:rsid w:val="000D03F5"/>
    <w:rsid w:val="000E231D"/>
    <w:rsid w:val="000F1709"/>
    <w:rsid w:val="000F329D"/>
    <w:rsid w:val="000F54B1"/>
    <w:rsid w:val="00101047"/>
    <w:rsid w:val="0010308A"/>
    <w:rsid w:val="001228E0"/>
    <w:rsid w:val="0014125F"/>
    <w:rsid w:val="001412D6"/>
    <w:rsid w:val="0014145E"/>
    <w:rsid w:val="00143B4B"/>
    <w:rsid w:val="00143F29"/>
    <w:rsid w:val="00156F7B"/>
    <w:rsid w:val="001646DD"/>
    <w:rsid w:val="00176747"/>
    <w:rsid w:val="00182A7B"/>
    <w:rsid w:val="00184254"/>
    <w:rsid w:val="00187DC0"/>
    <w:rsid w:val="001A07EB"/>
    <w:rsid w:val="001A58B9"/>
    <w:rsid w:val="001A6C3F"/>
    <w:rsid w:val="001B3BB1"/>
    <w:rsid w:val="001B516B"/>
    <w:rsid w:val="001C172C"/>
    <w:rsid w:val="001C2878"/>
    <w:rsid w:val="001C2DC1"/>
    <w:rsid w:val="001C30E2"/>
    <w:rsid w:val="001D66C0"/>
    <w:rsid w:val="001E1DB2"/>
    <w:rsid w:val="001F2C88"/>
    <w:rsid w:val="00205566"/>
    <w:rsid w:val="00214D84"/>
    <w:rsid w:val="00222C84"/>
    <w:rsid w:val="00224EB1"/>
    <w:rsid w:val="00227517"/>
    <w:rsid w:val="00241439"/>
    <w:rsid w:val="00243F2D"/>
    <w:rsid w:val="00256D31"/>
    <w:rsid w:val="00275441"/>
    <w:rsid w:val="002756F8"/>
    <w:rsid w:val="002A2641"/>
    <w:rsid w:val="002A311C"/>
    <w:rsid w:val="002A5BBC"/>
    <w:rsid w:val="002B3ED7"/>
    <w:rsid w:val="002D40A3"/>
    <w:rsid w:val="002D4C78"/>
    <w:rsid w:val="002D69D0"/>
    <w:rsid w:val="002D6B88"/>
    <w:rsid w:val="002E23E3"/>
    <w:rsid w:val="002F1243"/>
    <w:rsid w:val="002F301F"/>
    <w:rsid w:val="00301144"/>
    <w:rsid w:val="00307F8D"/>
    <w:rsid w:val="00310AF3"/>
    <w:rsid w:val="00311A50"/>
    <w:rsid w:val="003239B5"/>
    <w:rsid w:val="00333A45"/>
    <w:rsid w:val="00344726"/>
    <w:rsid w:val="0035000B"/>
    <w:rsid w:val="0035347E"/>
    <w:rsid w:val="00353BCC"/>
    <w:rsid w:val="0035427D"/>
    <w:rsid w:val="003656A1"/>
    <w:rsid w:val="00370876"/>
    <w:rsid w:val="003822ED"/>
    <w:rsid w:val="00387B92"/>
    <w:rsid w:val="00392F18"/>
    <w:rsid w:val="003B0AC0"/>
    <w:rsid w:val="003B2A01"/>
    <w:rsid w:val="003C256D"/>
    <w:rsid w:val="003C50B1"/>
    <w:rsid w:val="003D1979"/>
    <w:rsid w:val="003D3EA1"/>
    <w:rsid w:val="003D65E3"/>
    <w:rsid w:val="003E032D"/>
    <w:rsid w:val="003E1597"/>
    <w:rsid w:val="003F74BF"/>
    <w:rsid w:val="00400461"/>
    <w:rsid w:val="00403BDA"/>
    <w:rsid w:val="00406139"/>
    <w:rsid w:val="004066CB"/>
    <w:rsid w:val="00410A1F"/>
    <w:rsid w:val="00411029"/>
    <w:rsid w:val="00420926"/>
    <w:rsid w:val="004240DE"/>
    <w:rsid w:val="00435469"/>
    <w:rsid w:val="00440D58"/>
    <w:rsid w:val="00445653"/>
    <w:rsid w:val="00446DC7"/>
    <w:rsid w:val="00463150"/>
    <w:rsid w:val="00470330"/>
    <w:rsid w:val="004736A0"/>
    <w:rsid w:val="00473A3C"/>
    <w:rsid w:val="004779F5"/>
    <w:rsid w:val="00495241"/>
    <w:rsid w:val="004A0A31"/>
    <w:rsid w:val="004A62A4"/>
    <w:rsid w:val="004A7796"/>
    <w:rsid w:val="004B174D"/>
    <w:rsid w:val="004E6C42"/>
    <w:rsid w:val="004F69C9"/>
    <w:rsid w:val="00506266"/>
    <w:rsid w:val="00521161"/>
    <w:rsid w:val="00522395"/>
    <w:rsid w:val="005225A3"/>
    <w:rsid w:val="005233C6"/>
    <w:rsid w:val="005274FF"/>
    <w:rsid w:val="00527D1F"/>
    <w:rsid w:val="005347C8"/>
    <w:rsid w:val="00535AA0"/>
    <w:rsid w:val="005403A2"/>
    <w:rsid w:val="00540AF8"/>
    <w:rsid w:val="00542A91"/>
    <w:rsid w:val="0054441E"/>
    <w:rsid w:val="00554671"/>
    <w:rsid w:val="00554F2A"/>
    <w:rsid w:val="00557344"/>
    <w:rsid w:val="00560EA1"/>
    <w:rsid w:val="0057690A"/>
    <w:rsid w:val="005771B4"/>
    <w:rsid w:val="005772FA"/>
    <w:rsid w:val="0058346B"/>
    <w:rsid w:val="005910E9"/>
    <w:rsid w:val="005A09E8"/>
    <w:rsid w:val="005A394D"/>
    <w:rsid w:val="005B1486"/>
    <w:rsid w:val="005C0F87"/>
    <w:rsid w:val="005C166F"/>
    <w:rsid w:val="005C526C"/>
    <w:rsid w:val="005D1A5E"/>
    <w:rsid w:val="005D251D"/>
    <w:rsid w:val="005D72B0"/>
    <w:rsid w:val="005E3086"/>
    <w:rsid w:val="005E58D4"/>
    <w:rsid w:val="005F0232"/>
    <w:rsid w:val="005F657A"/>
    <w:rsid w:val="005F7C19"/>
    <w:rsid w:val="00602AC9"/>
    <w:rsid w:val="0062066D"/>
    <w:rsid w:val="006377DA"/>
    <w:rsid w:val="00650DC8"/>
    <w:rsid w:val="00662DD3"/>
    <w:rsid w:val="006645EA"/>
    <w:rsid w:val="006846DE"/>
    <w:rsid w:val="0068690B"/>
    <w:rsid w:val="0068757F"/>
    <w:rsid w:val="00690F46"/>
    <w:rsid w:val="0069257C"/>
    <w:rsid w:val="00692CB9"/>
    <w:rsid w:val="0069762E"/>
    <w:rsid w:val="006A10AD"/>
    <w:rsid w:val="006A15BE"/>
    <w:rsid w:val="006A2875"/>
    <w:rsid w:val="006A61AD"/>
    <w:rsid w:val="006B1B95"/>
    <w:rsid w:val="006B3565"/>
    <w:rsid w:val="006B4F8D"/>
    <w:rsid w:val="006C5B4B"/>
    <w:rsid w:val="006C6079"/>
    <w:rsid w:val="006D63CC"/>
    <w:rsid w:val="006E0618"/>
    <w:rsid w:val="006F2183"/>
    <w:rsid w:val="006F51B3"/>
    <w:rsid w:val="006F7DE0"/>
    <w:rsid w:val="00706159"/>
    <w:rsid w:val="00712D92"/>
    <w:rsid w:val="007133C7"/>
    <w:rsid w:val="007148DB"/>
    <w:rsid w:val="00725113"/>
    <w:rsid w:val="0073006E"/>
    <w:rsid w:val="00732339"/>
    <w:rsid w:val="007443FB"/>
    <w:rsid w:val="00750137"/>
    <w:rsid w:val="007533EB"/>
    <w:rsid w:val="0075462B"/>
    <w:rsid w:val="00760E85"/>
    <w:rsid w:val="00762E22"/>
    <w:rsid w:val="0077164F"/>
    <w:rsid w:val="00771D9B"/>
    <w:rsid w:val="0077233E"/>
    <w:rsid w:val="007813FA"/>
    <w:rsid w:val="007A14FC"/>
    <w:rsid w:val="007A3499"/>
    <w:rsid w:val="007C13DC"/>
    <w:rsid w:val="007C411E"/>
    <w:rsid w:val="007C6260"/>
    <w:rsid w:val="007D1ED2"/>
    <w:rsid w:val="007D25B3"/>
    <w:rsid w:val="007D4BEF"/>
    <w:rsid w:val="007D50C2"/>
    <w:rsid w:val="007E3631"/>
    <w:rsid w:val="007E4C11"/>
    <w:rsid w:val="007E557D"/>
    <w:rsid w:val="007E73FE"/>
    <w:rsid w:val="007F2124"/>
    <w:rsid w:val="007F5200"/>
    <w:rsid w:val="008007B5"/>
    <w:rsid w:val="008015B0"/>
    <w:rsid w:val="0080186E"/>
    <w:rsid w:val="00804B10"/>
    <w:rsid w:val="00807769"/>
    <w:rsid w:val="008209B6"/>
    <w:rsid w:val="008262EB"/>
    <w:rsid w:val="00831325"/>
    <w:rsid w:val="0083342C"/>
    <w:rsid w:val="00845C59"/>
    <w:rsid w:val="00846CB2"/>
    <w:rsid w:val="00851F5C"/>
    <w:rsid w:val="00856C78"/>
    <w:rsid w:val="00860A7F"/>
    <w:rsid w:val="00861633"/>
    <w:rsid w:val="00871C7C"/>
    <w:rsid w:val="0089127A"/>
    <w:rsid w:val="008944AB"/>
    <w:rsid w:val="008954A7"/>
    <w:rsid w:val="0089655E"/>
    <w:rsid w:val="008A57F5"/>
    <w:rsid w:val="008C01A2"/>
    <w:rsid w:val="008C541C"/>
    <w:rsid w:val="008C75D2"/>
    <w:rsid w:val="008D283D"/>
    <w:rsid w:val="008E5D7F"/>
    <w:rsid w:val="008F1EEE"/>
    <w:rsid w:val="009101FA"/>
    <w:rsid w:val="00912447"/>
    <w:rsid w:val="00916450"/>
    <w:rsid w:val="009175B2"/>
    <w:rsid w:val="0092137E"/>
    <w:rsid w:val="009221C8"/>
    <w:rsid w:val="009244A4"/>
    <w:rsid w:val="0092662E"/>
    <w:rsid w:val="00937484"/>
    <w:rsid w:val="00945D9F"/>
    <w:rsid w:val="009511F7"/>
    <w:rsid w:val="00951801"/>
    <w:rsid w:val="009546BB"/>
    <w:rsid w:val="00954EDC"/>
    <w:rsid w:val="009654B9"/>
    <w:rsid w:val="0096711D"/>
    <w:rsid w:val="00967D8C"/>
    <w:rsid w:val="00971112"/>
    <w:rsid w:val="00975531"/>
    <w:rsid w:val="0097753A"/>
    <w:rsid w:val="009832DF"/>
    <w:rsid w:val="0098593D"/>
    <w:rsid w:val="00991B9A"/>
    <w:rsid w:val="009933E0"/>
    <w:rsid w:val="00994502"/>
    <w:rsid w:val="00995C79"/>
    <w:rsid w:val="0099688A"/>
    <w:rsid w:val="00996CED"/>
    <w:rsid w:val="009A4DF0"/>
    <w:rsid w:val="009A4F21"/>
    <w:rsid w:val="009B4DBC"/>
    <w:rsid w:val="009B5E75"/>
    <w:rsid w:val="009C3169"/>
    <w:rsid w:val="009C3A84"/>
    <w:rsid w:val="009C731A"/>
    <w:rsid w:val="009C7E9A"/>
    <w:rsid w:val="009D3F52"/>
    <w:rsid w:val="009D4C0B"/>
    <w:rsid w:val="009D55A8"/>
    <w:rsid w:val="009D6A1E"/>
    <w:rsid w:val="009E19EC"/>
    <w:rsid w:val="009E3C64"/>
    <w:rsid w:val="00A02836"/>
    <w:rsid w:val="00A12991"/>
    <w:rsid w:val="00A143C9"/>
    <w:rsid w:val="00A2339F"/>
    <w:rsid w:val="00A2369E"/>
    <w:rsid w:val="00A35F72"/>
    <w:rsid w:val="00A37088"/>
    <w:rsid w:val="00A434FA"/>
    <w:rsid w:val="00A477FE"/>
    <w:rsid w:val="00A501C9"/>
    <w:rsid w:val="00A55E7B"/>
    <w:rsid w:val="00A6676F"/>
    <w:rsid w:val="00A70663"/>
    <w:rsid w:val="00A716FD"/>
    <w:rsid w:val="00A8361A"/>
    <w:rsid w:val="00A8547B"/>
    <w:rsid w:val="00A935FC"/>
    <w:rsid w:val="00A936CC"/>
    <w:rsid w:val="00A96837"/>
    <w:rsid w:val="00A9690E"/>
    <w:rsid w:val="00A974C0"/>
    <w:rsid w:val="00AA0320"/>
    <w:rsid w:val="00AA148C"/>
    <w:rsid w:val="00AA7194"/>
    <w:rsid w:val="00AB54D4"/>
    <w:rsid w:val="00AC1051"/>
    <w:rsid w:val="00AC226C"/>
    <w:rsid w:val="00AC5D2B"/>
    <w:rsid w:val="00AC6941"/>
    <w:rsid w:val="00AD04A8"/>
    <w:rsid w:val="00AD6473"/>
    <w:rsid w:val="00AD6982"/>
    <w:rsid w:val="00AF3A55"/>
    <w:rsid w:val="00B130D6"/>
    <w:rsid w:val="00B26281"/>
    <w:rsid w:val="00B364FA"/>
    <w:rsid w:val="00B37CC8"/>
    <w:rsid w:val="00B408D7"/>
    <w:rsid w:val="00B41CB5"/>
    <w:rsid w:val="00B47A99"/>
    <w:rsid w:val="00B47D06"/>
    <w:rsid w:val="00B52573"/>
    <w:rsid w:val="00B5371A"/>
    <w:rsid w:val="00B57CEA"/>
    <w:rsid w:val="00B80F0F"/>
    <w:rsid w:val="00B8423B"/>
    <w:rsid w:val="00B93F3F"/>
    <w:rsid w:val="00B96D06"/>
    <w:rsid w:val="00B97ED0"/>
    <w:rsid w:val="00BA314C"/>
    <w:rsid w:val="00BA6FCB"/>
    <w:rsid w:val="00BB23EE"/>
    <w:rsid w:val="00BB5E3E"/>
    <w:rsid w:val="00BC4BE4"/>
    <w:rsid w:val="00BC51BA"/>
    <w:rsid w:val="00BC5D42"/>
    <w:rsid w:val="00BD40C7"/>
    <w:rsid w:val="00BD6046"/>
    <w:rsid w:val="00BD71C5"/>
    <w:rsid w:val="00BD77D3"/>
    <w:rsid w:val="00BD7816"/>
    <w:rsid w:val="00BE1A6A"/>
    <w:rsid w:val="00BF2AAD"/>
    <w:rsid w:val="00BF7884"/>
    <w:rsid w:val="00C037AA"/>
    <w:rsid w:val="00C06192"/>
    <w:rsid w:val="00C06D13"/>
    <w:rsid w:val="00C07B2E"/>
    <w:rsid w:val="00C10F57"/>
    <w:rsid w:val="00C20D0D"/>
    <w:rsid w:val="00C22A7C"/>
    <w:rsid w:val="00C2546F"/>
    <w:rsid w:val="00C30CE9"/>
    <w:rsid w:val="00C32944"/>
    <w:rsid w:val="00C4535F"/>
    <w:rsid w:val="00C55B05"/>
    <w:rsid w:val="00C621A4"/>
    <w:rsid w:val="00C6380E"/>
    <w:rsid w:val="00C73B6C"/>
    <w:rsid w:val="00C7736D"/>
    <w:rsid w:val="00C87B9D"/>
    <w:rsid w:val="00C9378E"/>
    <w:rsid w:val="00C94B92"/>
    <w:rsid w:val="00CA32A4"/>
    <w:rsid w:val="00CB2376"/>
    <w:rsid w:val="00CD3D65"/>
    <w:rsid w:val="00CD64C5"/>
    <w:rsid w:val="00CE2ACE"/>
    <w:rsid w:val="00CE69EC"/>
    <w:rsid w:val="00CF4717"/>
    <w:rsid w:val="00D10694"/>
    <w:rsid w:val="00D16430"/>
    <w:rsid w:val="00D23FAE"/>
    <w:rsid w:val="00D3144C"/>
    <w:rsid w:val="00D319C3"/>
    <w:rsid w:val="00D31DD7"/>
    <w:rsid w:val="00D4080F"/>
    <w:rsid w:val="00D4115A"/>
    <w:rsid w:val="00D4268E"/>
    <w:rsid w:val="00D545FE"/>
    <w:rsid w:val="00D62B0F"/>
    <w:rsid w:val="00D80EDA"/>
    <w:rsid w:val="00D95229"/>
    <w:rsid w:val="00DA38C4"/>
    <w:rsid w:val="00DA44B9"/>
    <w:rsid w:val="00DA724C"/>
    <w:rsid w:val="00DB3809"/>
    <w:rsid w:val="00DC3A49"/>
    <w:rsid w:val="00DD1A8A"/>
    <w:rsid w:val="00DD2253"/>
    <w:rsid w:val="00DD38EB"/>
    <w:rsid w:val="00DD5271"/>
    <w:rsid w:val="00DE0203"/>
    <w:rsid w:val="00DE4F37"/>
    <w:rsid w:val="00DE748E"/>
    <w:rsid w:val="00DF1765"/>
    <w:rsid w:val="00DF4937"/>
    <w:rsid w:val="00E0068C"/>
    <w:rsid w:val="00E065DF"/>
    <w:rsid w:val="00E133B2"/>
    <w:rsid w:val="00E17C61"/>
    <w:rsid w:val="00E263CF"/>
    <w:rsid w:val="00E31806"/>
    <w:rsid w:val="00E336BB"/>
    <w:rsid w:val="00E35EF3"/>
    <w:rsid w:val="00E51687"/>
    <w:rsid w:val="00E623AA"/>
    <w:rsid w:val="00E627E2"/>
    <w:rsid w:val="00E65F1C"/>
    <w:rsid w:val="00E71FBA"/>
    <w:rsid w:val="00E7514F"/>
    <w:rsid w:val="00E77C65"/>
    <w:rsid w:val="00E91745"/>
    <w:rsid w:val="00E9248B"/>
    <w:rsid w:val="00E97BEC"/>
    <w:rsid w:val="00EA04AB"/>
    <w:rsid w:val="00EA1A61"/>
    <w:rsid w:val="00EA2CCC"/>
    <w:rsid w:val="00EA776A"/>
    <w:rsid w:val="00EB1EEC"/>
    <w:rsid w:val="00EB571E"/>
    <w:rsid w:val="00EC60DB"/>
    <w:rsid w:val="00ED1BD4"/>
    <w:rsid w:val="00ED27B2"/>
    <w:rsid w:val="00ED712D"/>
    <w:rsid w:val="00EE6814"/>
    <w:rsid w:val="00EF1231"/>
    <w:rsid w:val="00F03FC7"/>
    <w:rsid w:val="00F118CE"/>
    <w:rsid w:val="00F14B04"/>
    <w:rsid w:val="00F246F0"/>
    <w:rsid w:val="00F33F7C"/>
    <w:rsid w:val="00F35964"/>
    <w:rsid w:val="00F4231F"/>
    <w:rsid w:val="00F502AB"/>
    <w:rsid w:val="00F50C16"/>
    <w:rsid w:val="00F60A91"/>
    <w:rsid w:val="00F61B0B"/>
    <w:rsid w:val="00F65964"/>
    <w:rsid w:val="00F707BF"/>
    <w:rsid w:val="00F75BF9"/>
    <w:rsid w:val="00F86B6A"/>
    <w:rsid w:val="00F87EC4"/>
    <w:rsid w:val="00F90321"/>
    <w:rsid w:val="00FA2E82"/>
    <w:rsid w:val="00FB66D3"/>
    <w:rsid w:val="00FC024C"/>
    <w:rsid w:val="00FC4F54"/>
    <w:rsid w:val="00FD0106"/>
    <w:rsid w:val="00FD1CED"/>
    <w:rsid w:val="00FD5B73"/>
    <w:rsid w:val="00FD7C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DEF902D"/>
  <w14:defaultImageDpi w14:val="32767"/>
  <w15:docId w15:val="{5FBB1894-B9C7-4590-976A-89D3FAA970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A2641"/>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A38C4"/>
    <w:rPr>
      <w:sz w:val="16"/>
      <w:szCs w:val="16"/>
    </w:rPr>
  </w:style>
  <w:style w:type="paragraph" w:styleId="CommentText">
    <w:name w:val="annotation text"/>
    <w:basedOn w:val="Normal"/>
    <w:link w:val="CommentTextChar"/>
    <w:uiPriority w:val="99"/>
    <w:semiHidden/>
    <w:unhideWhenUsed/>
    <w:rsid w:val="00DA38C4"/>
    <w:pPr>
      <w:spacing w:line="240" w:lineRule="auto"/>
    </w:pPr>
    <w:rPr>
      <w:sz w:val="20"/>
      <w:szCs w:val="20"/>
    </w:rPr>
  </w:style>
  <w:style w:type="character" w:customStyle="1" w:styleId="CommentTextChar">
    <w:name w:val="Comment Text Char"/>
    <w:basedOn w:val="DefaultParagraphFont"/>
    <w:link w:val="CommentText"/>
    <w:uiPriority w:val="99"/>
    <w:semiHidden/>
    <w:rsid w:val="00DA38C4"/>
    <w:rPr>
      <w:sz w:val="20"/>
      <w:szCs w:val="20"/>
    </w:rPr>
  </w:style>
  <w:style w:type="paragraph" w:styleId="BalloonText">
    <w:name w:val="Balloon Text"/>
    <w:basedOn w:val="Normal"/>
    <w:link w:val="BalloonTextChar"/>
    <w:uiPriority w:val="99"/>
    <w:semiHidden/>
    <w:unhideWhenUsed/>
    <w:rsid w:val="00DA38C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38C4"/>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DA38C4"/>
    <w:rPr>
      <w:b/>
      <w:bCs/>
    </w:rPr>
  </w:style>
  <w:style w:type="character" w:customStyle="1" w:styleId="CommentSubjectChar">
    <w:name w:val="Comment Subject Char"/>
    <w:basedOn w:val="CommentTextChar"/>
    <w:link w:val="CommentSubject"/>
    <w:uiPriority w:val="99"/>
    <w:semiHidden/>
    <w:rsid w:val="00DA38C4"/>
    <w:rPr>
      <w:b/>
      <w:bCs/>
      <w:sz w:val="20"/>
      <w:szCs w:val="20"/>
    </w:rPr>
  </w:style>
  <w:style w:type="character" w:customStyle="1" w:styleId="slug-pub-date">
    <w:name w:val="slug-pub-date"/>
    <w:basedOn w:val="DefaultParagraphFont"/>
    <w:rsid w:val="008A57F5"/>
  </w:style>
  <w:style w:type="character" w:customStyle="1" w:styleId="slug-vol">
    <w:name w:val="slug-vol"/>
    <w:basedOn w:val="DefaultParagraphFont"/>
    <w:rsid w:val="008A57F5"/>
  </w:style>
  <w:style w:type="character" w:customStyle="1" w:styleId="slug-issue">
    <w:name w:val="slug-issue"/>
    <w:basedOn w:val="DefaultParagraphFont"/>
    <w:rsid w:val="008A57F5"/>
  </w:style>
  <w:style w:type="character" w:customStyle="1" w:styleId="slug-pages">
    <w:name w:val="slug-pages"/>
    <w:basedOn w:val="DefaultParagraphFont"/>
    <w:rsid w:val="008A57F5"/>
  </w:style>
  <w:style w:type="character" w:styleId="Hyperlink">
    <w:name w:val="Hyperlink"/>
    <w:basedOn w:val="DefaultParagraphFont"/>
    <w:uiPriority w:val="99"/>
    <w:unhideWhenUsed/>
    <w:rsid w:val="008A57F5"/>
    <w:rPr>
      <w:color w:val="0000FF"/>
      <w:u w:val="single"/>
    </w:rPr>
  </w:style>
  <w:style w:type="character" w:styleId="PlaceholderText">
    <w:name w:val="Placeholder Text"/>
    <w:basedOn w:val="DefaultParagraphFont"/>
    <w:uiPriority w:val="99"/>
    <w:semiHidden/>
    <w:rsid w:val="00E9248B"/>
    <w:rPr>
      <w:color w:val="808080"/>
    </w:rPr>
  </w:style>
  <w:style w:type="paragraph" w:styleId="ListParagraph">
    <w:name w:val="List Paragraph"/>
    <w:basedOn w:val="Normal"/>
    <w:uiPriority w:val="34"/>
    <w:qFormat/>
    <w:rsid w:val="00851F5C"/>
    <w:pPr>
      <w:ind w:left="720"/>
      <w:contextualSpacing/>
    </w:pPr>
  </w:style>
  <w:style w:type="character" w:customStyle="1" w:styleId="UnresolvedMention1">
    <w:name w:val="Unresolved Mention1"/>
    <w:basedOn w:val="DefaultParagraphFont"/>
    <w:uiPriority w:val="99"/>
    <w:semiHidden/>
    <w:unhideWhenUsed/>
    <w:rsid w:val="001B3BB1"/>
    <w:rPr>
      <w:color w:val="808080"/>
      <w:shd w:val="clear" w:color="auto" w:fill="E6E6E6"/>
    </w:rPr>
  </w:style>
  <w:style w:type="paragraph" w:styleId="Revision">
    <w:name w:val="Revision"/>
    <w:hidden/>
    <w:uiPriority w:val="99"/>
    <w:semiHidden/>
    <w:rsid w:val="00C037A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8846403">
      <w:bodyDiv w:val="1"/>
      <w:marLeft w:val="0"/>
      <w:marRight w:val="0"/>
      <w:marTop w:val="0"/>
      <w:marBottom w:val="0"/>
      <w:divBdr>
        <w:top w:val="none" w:sz="0" w:space="0" w:color="auto"/>
        <w:left w:val="none" w:sz="0" w:space="0" w:color="auto"/>
        <w:bottom w:val="none" w:sz="0" w:space="0" w:color="auto"/>
        <w:right w:val="none" w:sz="0" w:space="0" w:color="auto"/>
      </w:divBdr>
    </w:div>
    <w:div w:id="762608226">
      <w:bodyDiv w:val="1"/>
      <w:marLeft w:val="0"/>
      <w:marRight w:val="0"/>
      <w:marTop w:val="0"/>
      <w:marBottom w:val="0"/>
      <w:divBdr>
        <w:top w:val="none" w:sz="0" w:space="0" w:color="auto"/>
        <w:left w:val="none" w:sz="0" w:space="0" w:color="auto"/>
        <w:bottom w:val="none" w:sz="0" w:space="0" w:color="auto"/>
        <w:right w:val="none" w:sz="0" w:space="0" w:color="auto"/>
      </w:divBdr>
    </w:div>
    <w:div w:id="1859347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png"/><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788C39-B092-45FC-864F-E18AF2DF1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4248</TotalTime>
  <Pages>16</Pages>
  <Words>17467</Words>
  <Characters>99564</Characters>
  <Application>Microsoft Office Word</Application>
  <DocSecurity>0</DocSecurity>
  <Lines>829</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pdmurray</dc:creator>
  <cp:keywords/>
  <dc:description/>
  <cp:lastModifiedBy>pdmurray</cp:lastModifiedBy>
  <cp:revision>38</cp:revision>
  <dcterms:created xsi:type="dcterms:W3CDTF">2018-04-25T22:43:00Z</dcterms:created>
  <dcterms:modified xsi:type="dcterms:W3CDTF">2018-05-05T07:31:00Z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1d8cd14f-d9d1-3d29-b690-c861b380acbb</vt:lpwstr>
  </property>
  <property fmtid="{D5CDD505-2E9C-101B-9397-08002B2CF9AE}" pid="24" name="Mendeley Citation Style_1">
    <vt:lpwstr>http://www.zotero.org/styles/nature</vt:lpwstr>
  </property>
</Properties>
</file>